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6B77A4" w14:textId="6C4AE609" w:rsidR="00456695" w:rsidRDefault="00456695" w:rsidP="00A24AC0">
      <w:pPr>
        <w:pStyle w:val="BodyText"/>
        <w:rPr>
          <w:b/>
          <w:bCs/>
        </w:rPr>
      </w:pPr>
      <w:bookmarkStart w:id="0" w:name="_Toc72147148"/>
      <w:r>
        <w:rPr>
          <w:b/>
          <w:bCs/>
        </w:rPr>
        <w:t>Ecosphere</w:t>
      </w:r>
    </w:p>
    <w:p w14:paraId="333BFAAB" w14:textId="77777777" w:rsidR="00C611C5" w:rsidRDefault="00C611C5" w:rsidP="00A24AC0">
      <w:pPr>
        <w:pStyle w:val="BodyText"/>
        <w:rPr>
          <w:b/>
          <w:bCs/>
        </w:rPr>
      </w:pPr>
    </w:p>
    <w:p w14:paraId="5FA0756F" w14:textId="08CA9950" w:rsidR="00456695" w:rsidRDefault="00C611C5" w:rsidP="00A24AC0">
      <w:pPr>
        <w:pStyle w:val="BodyText"/>
        <w:rPr>
          <w:b/>
          <w:bCs/>
        </w:rPr>
      </w:pPr>
      <w:r>
        <w:rPr>
          <w:b/>
          <w:bCs/>
        </w:rPr>
        <w:t>Coastal and Marine Ecology</w:t>
      </w:r>
    </w:p>
    <w:p w14:paraId="76A0E45A" w14:textId="77777777" w:rsidR="00456695" w:rsidRDefault="00456695" w:rsidP="00A24AC0">
      <w:pPr>
        <w:pStyle w:val="BodyText"/>
        <w:rPr>
          <w:b/>
          <w:bCs/>
        </w:rPr>
      </w:pPr>
    </w:p>
    <w:p w14:paraId="61C65EE5" w14:textId="0896D97F" w:rsidR="00F87A81" w:rsidRPr="00D33458" w:rsidRDefault="00A24AC0" w:rsidP="00A24AC0">
      <w:pPr>
        <w:pStyle w:val="BodyText"/>
        <w:rPr>
          <w:b/>
          <w:bCs/>
        </w:rPr>
      </w:pPr>
      <w:r w:rsidRPr="00D33458">
        <w:rPr>
          <w:b/>
          <w:bCs/>
        </w:rPr>
        <w:t>Availability of Chinook and Sockeye Salmon</w:t>
      </w:r>
      <w:r w:rsidR="008443BA">
        <w:rPr>
          <w:b/>
          <w:bCs/>
        </w:rPr>
        <w:t xml:space="preserve"> as </w:t>
      </w:r>
      <w:r w:rsidR="00B55824">
        <w:rPr>
          <w:b/>
          <w:bCs/>
        </w:rPr>
        <w:t>P</w:t>
      </w:r>
      <w:r w:rsidR="00576CB3">
        <w:rPr>
          <w:b/>
          <w:bCs/>
        </w:rPr>
        <w:t xml:space="preserve">rey to </w:t>
      </w:r>
      <w:r w:rsidR="008443BA" w:rsidRPr="00D33458">
        <w:rPr>
          <w:b/>
          <w:bCs/>
        </w:rPr>
        <w:t>Cook Inlet Beluga Whale</w:t>
      </w:r>
      <w:r w:rsidR="00576CB3">
        <w:rPr>
          <w:b/>
          <w:bCs/>
        </w:rPr>
        <w:t>s</w:t>
      </w:r>
      <w:r w:rsidRPr="00D33458">
        <w:rPr>
          <w:b/>
          <w:bCs/>
        </w:rPr>
        <w:t xml:space="preserve"> </w:t>
      </w:r>
    </w:p>
    <w:p w14:paraId="4CD5E16B" w14:textId="77777777" w:rsidR="00183EFC" w:rsidRDefault="00183EFC" w:rsidP="00A24AC0">
      <w:pPr>
        <w:pStyle w:val="BodyText"/>
      </w:pPr>
    </w:p>
    <w:p w14:paraId="035731B5" w14:textId="1E228BD2" w:rsidR="00C75EF3" w:rsidRPr="00E52B94" w:rsidRDefault="00EE3DD9" w:rsidP="00277DCB">
      <w:pPr>
        <w:pStyle w:val="BodyText"/>
        <w:rPr>
          <w:lang w:val="nb-NO"/>
        </w:rPr>
      </w:pPr>
      <w:r>
        <w:t>Jordy Bernard</w:t>
      </w:r>
      <w:r>
        <w:rPr>
          <w:vertAlign w:val="superscript"/>
          <w:lang w:val="nb-NO"/>
        </w:rPr>
        <w:t>1</w:t>
      </w:r>
      <w:r>
        <w:t>, Bill Templin</w:t>
      </w:r>
      <w:r>
        <w:rPr>
          <w:vertAlign w:val="superscript"/>
          <w:lang w:val="nb-NO"/>
        </w:rPr>
        <w:t>1</w:t>
      </w:r>
      <w:r>
        <w:t>, Adam Reimer</w:t>
      </w:r>
      <w:r>
        <w:rPr>
          <w:vertAlign w:val="superscript"/>
          <w:lang w:val="nb-NO"/>
        </w:rPr>
        <w:t>1</w:t>
      </w:r>
      <w:r>
        <w:t>, Jack Erickson</w:t>
      </w:r>
      <w:r>
        <w:rPr>
          <w:vertAlign w:val="superscript"/>
          <w:lang w:val="nb-NO"/>
        </w:rPr>
        <w:t>1</w:t>
      </w:r>
      <w:r>
        <w:t>, Timothy McKinley</w:t>
      </w:r>
      <w:r>
        <w:rPr>
          <w:vertAlign w:val="superscript"/>
          <w:lang w:val="nb-NO"/>
        </w:rPr>
        <w:t>1</w:t>
      </w:r>
      <w:r>
        <w:t>, Kalin Kellie</w:t>
      </w:r>
      <w:r>
        <w:rPr>
          <w:vertAlign w:val="superscript"/>
        </w:rPr>
        <w:t>2</w:t>
      </w:r>
      <w:r>
        <w:t>, *Kate Lomac-MacNair</w:t>
      </w:r>
      <w:r>
        <w:rPr>
          <w:vertAlign w:val="superscript"/>
        </w:rPr>
        <w:t>3</w:t>
      </w:r>
      <w:r>
        <w:t>, Megan Blees</w:t>
      </w:r>
      <w:r>
        <w:rPr>
          <w:vertAlign w:val="superscript"/>
        </w:rPr>
        <w:t>3</w:t>
      </w:r>
      <w:r>
        <w:t>, Morgan Bender</w:t>
      </w:r>
      <w:r>
        <w:rPr>
          <w:vertAlign w:val="superscript"/>
          <w:lang w:val="nb-NO"/>
        </w:rPr>
        <w:t>4</w:t>
      </w:r>
      <w:r>
        <w:t>, Milo Adkison</w:t>
      </w:r>
      <w:r>
        <w:rPr>
          <w:vertAlign w:val="superscript"/>
          <w:lang w:val="nb-NO"/>
        </w:rPr>
        <w:t>5</w:t>
      </w:r>
      <w:r>
        <w:t>, Lori Polasek</w:t>
      </w:r>
      <w:r>
        <w:rPr>
          <w:vertAlign w:val="superscript"/>
          <w:lang w:val="nb-NO"/>
        </w:rPr>
        <w:t>5</w:t>
      </w:r>
      <w:r w:rsidR="00DB6196">
        <w:rPr>
          <w:lang w:val="nb-NO"/>
        </w:rPr>
        <w:t>, Lori Quakenbush</w:t>
      </w:r>
      <w:r w:rsidR="004039FD">
        <w:rPr>
          <w:vertAlign w:val="superscript"/>
          <w:lang w:val="nb-NO"/>
        </w:rPr>
        <w:t>6</w:t>
      </w:r>
    </w:p>
    <w:p w14:paraId="7555E299" w14:textId="77777777" w:rsidR="00687EF5" w:rsidRPr="00E52B94" w:rsidRDefault="00687EF5" w:rsidP="00687EF5">
      <w:pPr>
        <w:pStyle w:val="BodyText"/>
        <w:rPr>
          <w:highlight w:val="yellow"/>
          <w:lang w:val="nb-NO"/>
        </w:rPr>
      </w:pPr>
    </w:p>
    <w:p w14:paraId="13446302" w14:textId="77777777" w:rsidR="00EE3DD9" w:rsidRDefault="00EE3DD9" w:rsidP="00EE3DD9">
      <w:pPr>
        <w:pStyle w:val="BodyText"/>
        <w:rPr>
          <w:rFonts w:asciiTheme="minorHAnsi" w:eastAsiaTheme="minorHAnsi" w:hAnsiTheme="minorHAnsi" w:cstheme="minorBidi"/>
          <w:sz w:val="22"/>
          <w:szCs w:val="22"/>
          <w:lang w:eastAsia="en-US"/>
        </w:rPr>
      </w:pPr>
      <w:bookmarkStart w:id="1" w:name="_Hlk176432921"/>
      <w:bookmarkStart w:id="2" w:name="_Hlk176432651"/>
      <w:r>
        <w:rPr>
          <w:vertAlign w:val="superscript"/>
          <w:lang w:val="nb-NO"/>
        </w:rPr>
        <w:t>1</w:t>
      </w:r>
      <w:r w:rsidRPr="00A33794">
        <w:rPr>
          <w:rFonts w:asciiTheme="minorHAnsi" w:eastAsiaTheme="minorHAnsi" w:hAnsiTheme="minorHAnsi" w:cstheme="minorBidi"/>
          <w:sz w:val="22"/>
          <w:szCs w:val="22"/>
          <w:lang w:eastAsia="en-US"/>
        </w:rPr>
        <w:t>Alaska Department of Fish and Game, 333 Raspberry Road, Anchorage, AK 99518</w:t>
      </w:r>
    </w:p>
    <w:p w14:paraId="41970A9C" w14:textId="77777777" w:rsidR="00EE3DD9" w:rsidRDefault="00EE3DD9" w:rsidP="00EE3DD9">
      <w:pPr>
        <w:pStyle w:val="BodyText"/>
        <w:rPr>
          <w:rFonts w:asciiTheme="minorHAnsi" w:eastAsiaTheme="minorHAnsi" w:hAnsiTheme="minorHAnsi" w:cstheme="minorBidi"/>
          <w:sz w:val="22"/>
          <w:szCs w:val="22"/>
          <w:lang w:eastAsia="en-US"/>
        </w:rPr>
      </w:pPr>
      <w:r>
        <w:rPr>
          <w:vertAlign w:val="superscript"/>
        </w:rPr>
        <w:t>2</w:t>
      </w:r>
      <w:r w:rsidRPr="00A33794">
        <w:rPr>
          <w:rFonts w:asciiTheme="minorHAnsi" w:eastAsiaTheme="minorHAnsi" w:hAnsiTheme="minorHAnsi" w:cstheme="minorBidi"/>
          <w:sz w:val="22"/>
          <w:szCs w:val="22"/>
          <w:lang w:eastAsia="en-US"/>
        </w:rPr>
        <w:t>Ruby Moon Consulting, 2730 Goldstream Road, Fairbanks, AK 99709</w:t>
      </w:r>
    </w:p>
    <w:p w14:paraId="5A7ED611" w14:textId="77777777" w:rsidR="00EE3DD9" w:rsidRDefault="00EE3DD9" w:rsidP="00EE3DD9">
      <w:pPr>
        <w:pStyle w:val="BodyText"/>
        <w:rPr>
          <w:rFonts w:asciiTheme="minorHAnsi" w:eastAsiaTheme="minorHAnsi" w:hAnsiTheme="minorHAnsi" w:cstheme="minorBidi"/>
          <w:sz w:val="22"/>
          <w:szCs w:val="22"/>
          <w:lang w:eastAsia="en-US"/>
        </w:rPr>
      </w:pPr>
      <w:r>
        <w:rPr>
          <w:vertAlign w:val="superscript"/>
        </w:rPr>
        <w:t>3</w:t>
      </w:r>
      <w:r w:rsidRPr="00A33794">
        <w:rPr>
          <w:rFonts w:asciiTheme="minorHAnsi" w:eastAsiaTheme="minorHAnsi" w:hAnsiTheme="minorHAnsi" w:cstheme="minorBidi"/>
          <w:sz w:val="22"/>
          <w:szCs w:val="22"/>
          <w:lang w:eastAsia="en-US"/>
        </w:rPr>
        <w:t>Owl Ridge Natural Resource Consultants, Inc. 4060 B Street, Suite 200, Anchorage, AK 99503</w:t>
      </w:r>
    </w:p>
    <w:p w14:paraId="4EE72A62" w14:textId="7EACDD9D" w:rsidR="00EE3DD9" w:rsidRDefault="00EE3DD9" w:rsidP="00EE3DD9">
      <w:pPr>
        <w:pStyle w:val="BodyText"/>
        <w:rPr>
          <w:rFonts w:asciiTheme="minorHAnsi" w:eastAsiaTheme="minorHAnsi" w:hAnsiTheme="minorHAnsi" w:cstheme="minorBidi"/>
          <w:sz w:val="22"/>
          <w:szCs w:val="22"/>
          <w:lang w:eastAsia="en-US"/>
        </w:rPr>
      </w:pPr>
      <w:r>
        <w:rPr>
          <w:vertAlign w:val="superscript"/>
          <w:lang w:val="nb-NO"/>
        </w:rPr>
        <w:t>4</w:t>
      </w:r>
      <w:r w:rsidRPr="00A33794">
        <w:rPr>
          <w:rFonts w:asciiTheme="minorHAnsi" w:eastAsiaTheme="minorHAnsi" w:hAnsiTheme="minorHAnsi" w:cstheme="minorBidi"/>
          <w:sz w:val="22"/>
          <w:szCs w:val="22"/>
          <w:lang w:eastAsia="en-US"/>
        </w:rPr>
        <w:t>Fjord &amp; Fish Sciences, 2475 Sprucewood St</w:t>
      </w:r>
      <w:r w:rsidR="007F33A1">
        <w:rPr>
          <w:rFonts w:asciiTheme="minorHAnsi" w:eastAsiaTheme="minorHAnsi" w:hAnsiTheme="minorHAnsi" w:cstheme="minorBidi"/>
          <w:sz w:val="22"/>
          <w:szCs w:val="22"/>
          <w:lang w:eastAsia="en-US"/>
        </w:rPr>
        <w:t>reet</w:t>
      </w:r>
      <w:r w:rsidRPr="00A33794">
        <w:rPr>
          <w:rFonts w:asciiTheme="minorHAnsi" w:eastAsiaTheme="minorHAnsi" w:hAnsiTheme="minorHAnsi" w:cstheme="minorBidi"/>
          <w:sz w:val="22"/>
          <w:szCs w:val="22"/>
          <w:lang w:eastAsia="en-US"/>
        </w:rPr>
        <w:t>, Anchorage, AK 99508</w:t>
      </w:r>
    </w:p>
    <w:p w14:paraId="2C0F349A" w14:textId="2C78558D" w:rsidR="00687EF5" w:rsidRDefault="00EE3DD9" w:rsidP="00687EF5">
      <w:pPr>
        <w:pStyle w:val="BodyText"/>
        <w:rPr>
          <w:rFonts w:asciiTheme="minorHAnsi" w:eastAsiaTheme="minorHAnsi" w:hAnsiTheme="minorHAnsi" w:cstheme="minorBidi"/>
          <w:sz w:val="22"/>
          <w:szCs w:val="22"/>
          <w:lang w:eastAsia="en-US"/>
        </w:rPr>
      </w:pPr>
      <w:r>
        <w:rPr>
          <w:vertAlign w:val="superscript"/>
          <w:lang w:val="nb-NO"/>
        </w:rPr>
        <w:t>5</w:t>
      </w:r>
      <w:r w:rsidRPr="00A33794">
        <w:rPr>
          <w:rFonts w:asciiTheme="minorHAnsi" w:eastAsiaTheme="minorHAnsi" w:hAnsiTheme="minorHAnsi" w:cstheme="minorBidi"/>
          <w:sz w:val="22"/>
          <w:szCs w:val="22"/>
          <w:lang w:eastAsia="en-US"/>
        </w:rPr>
        <w:t>Alaska Department of Fish and Game, 1255 W 8th Stree</w:t>
      </w:r>
      <w:r w:rsidR="007F33A1">
        <w:rPr>
          <w:rFonts w:asciiTheme="minorHAnsi" w:eastAsiaTheme="minorHAnsi" w:hAnsiTheme="minorHAnsi" w:cstheme="minorBidi"/>
          <w:sz w:val="22"/>
          <w:szCs w:val="22"/>
          <w:lang w:eastAsia="en-US"/>
        </w:rPr>
        <w:t>t</w:t>
      </w:r>
      <w:r w:rsidRPr="00A33794">
        <w:rPr>
          <w:rFonts w:asciiTheme="minorHAnsi" w:eastAsiaTheme="minorHAnsi" w:hAnsiTheme="minorHAnsi" w:cstheme="minorBidi"/>
          <w:sz w:val="22"/>
          <w:szCs w:val="22"/>
          <w:lang w:eastAsia="en-US"/>
        </w:rPr>
        <w:t>, Juneau, AK 99801</w:t>
      </w:r>
      <w:bookmarkEnd w:id="1"/>
      <w:bookmarkEnd w:id="2"/>
    </w:p>
    <w:p w14:paraId="5817A3A7" w14:textId="155E34C3" w:rsidR="00DB6196" w:rsidRDefault="00DB6196" w:rsidP="00DB6196">
      <w:pPr>
        <w:pStyle w:val="BodyText"/>
      </w:pPr>
      <w:r>
        <w:rPr>
          <w:vertAlign w:val="superscript"/>
          <w:lang w:val="nb-NO"/>
        </w:rPr>
        <w:t>6</w:t>
      </w:r>
      <w:r w:rsidRPr="00A33794">
        <w:rPr>
          <w:rFonts w:asciiTheme="minorHAnsi" w:eastAsiaTheme="minorHAnsi" w:hAnsiTheme="minorHAnsi" w:cstheme="minorBidi"/>
          <w:sz w:val="22"/>
          <w:szCs w:val="22"/>
          <w:lang w:eastAsia="en-US"/>
        </w:rPr>
        <w:t xml:space="preserve">Alaska Department of Fish and Game, </w:t>
      </w:r>
      <w:r w:rsidR="004039FD">
        <w:rPr>
          <w:rFonts w:asciiTheme="minorHAnsi" w:eastAsiaTheme="minorHAnsi" w:hAnsiTheme="minorHAnsi" w:cstheme="minorBidi"/>
          <w:sz w:val="22"/>
          <w:szCs w:val="22"/>
          <w:lang w:eastAsia="en-US"/>
        </w:rPr>
        <w:t>1300 College Road, Fairbanks, AK 99701</w:t>
      </w:r>
    </w:p>
    <w:p w14:paraId="08D21DF9" w14:textId="77777777" w:rsidR="00DB6196" w:rsidRDefault="00DB6196" w:rsidP="00687EF5">
      <w:pPr>
        <w:pStyle w:val="BodyText"/>
      </w:pPr>
    </w:p>
    <w:p w14:paraId="4019730E" w14:textId="77777777" w:rsidR="00AD08D4" w:rsidRDefault="00AD08D4" w:rsidP="00277DCB">
      <w:pPr>
        <w:pStyle w:val="BodyText"/>
      </w:pPr>
    </w:p>
    <w:p w14:paraId="7EFB2C9F" w14:textId="4AB5222C" w:rsidR="006F494B" w:rsidRDefault="006F494B" w:rsidP="00277DCB">
      <w:pPr>
        <w:pStyle w:val="BodyText"/>
      </w:pPr>
      <w:r>
        <w:t>*</w:t>
      </w:r>
      <w:r w:rsidR="00AD08D4">
        <w:t>Corre</w:t>
      </w:r>
      <w:r w:rsidR="00594DEB">
        <w:t xml:space="preserve">sponding author email: </w:t>
      </w:r>
      <w:hyperlink r:id="rId11" w:history="1">
        <w:r w:rsidRPr="00D62042">
          <w:rPr>
            <w:rStyle w:val="Hyperlink"/>
          </w:rPr>
          <w:t>kate@owlridgenrc.com</w:t>
        </w:r>
      </w:hyperlink>
    </w:p>
    <w:p w14:paraId="337D447F" w14:textId="77777777" w:rsidR="004F765C" w:rsidRDefault="004F765C" w:rsidP="00277DCB">
      <w:pPr>
        <w:pStyle w:val="BodyText"/>
      </w:pPr>
    </w:p>
    <w:p w14:paraId="760F03F9" w14:textId="68511CDD" w:rsidR="006F494B" w:rsidRPr="00E24094" w:rsidRDefault="00AF0ABD" w:rsidP="00277DCB">
      <w:pPr>
        <w:pStyle w:val="BodyText"/>
        <w:rPr>
          <w:b/>
          <w:bCs/>
        </w:rPr>
      </w:pPr>
      <w:r w:rsidRPr="00E24094">
        <w:rPr>
          <w:b/>
          <w:bCs/>
        </w:rPr>
        <w:t>Open Research Statement</w:t>
      </w:r>
    </w:p>
    <w:p w14:paraId="2AAD91AF" w14:textId="1E6ADEBC" w:rsidR="00362EF9" w:rsidRDefault="004F765C" w:rsidP="00277DCB">
      <w:pPr>
        <w:pStyle w:val="BodyText"/>
      </w:pPr>
      <w:r w:rsidRPr="00D2116B">
        <w:t>[Include statement</w:t>
      </w:r>
      <w:r w:rsidR="0015701F" w:rsidRPr="00D2116B">
        <w:t xml:space="preserve"> from Schol</w:t>
      </w:r>
      <w:r w:rsidR="00C309EB" w:rsidRPr="00D2116B">
        <w:t>arOne submission]</w:t>
      </w:r>
    </w:p>
    <w:p w14:paraId="53BE3928" w14:textId="77777777" w:rsidR="00C309EB" w:rsidRDefault="00C309EB" w:rsidP="00277DCB">
      <w:pPr>
        <w:pStyle w:val="BodyText"/>
      </w:pPr>
    </w:p>
    <w:p w14:paraId="0BEBE9E9" w14:textId="460ECCB7" w:rsidR="00362EF9" w:rsidRDefault="00362EF9" w:rsidP="00277DCB">
      <w:pPr>
        <w:pStyle w:val="BodyText"/>
        <w:rPr>
          <w:b/>
          <w:bCs/>
        </w:rPr>
      </w:pPr>
      <w:r w:rsidRPr="0058040E">
        <w:rPr>
          <w:b/>
          <w:bCs/>
        </w:rPr>
        <w:lastRenderedPageBreak/>
        <w:t>Key words/phrases</w:t>
      </w:r>
    </w:p>
    <w:p w14:paraId="6A2614D5" w14:textId="2827A9B1" w:rsidR="00513323" w:rsidRDefault="007C0244" w:rsidP="00E52B94">
      <w:pPr>
        <w:pStyle w:val="BodyText"/>
      </w:pPr>
      <w:r>
        <w:t>Cook Inlet beluga</w:t>
      </w:r>
      <w:r w:rsidR="00540DAB">
        <w:t xml:space="preserve">, </w:t>
      </w:r>
      <w:r w:rsidRPr="00B7117F">
        <w:rPr>
          <w:i/>
          <w:iCs/>
        </w:rPr>
        <w:t>Delphinapterus leucas</w:t>
      </w:r>
      <w:r w:rsidR="005F715B">
        <w:rPr>
          <w:i/>
          <w:iCs/>
        </w:rPr>
        <w:t xml:space="preserve">, </w:t>
      </w:r>
      <w:r w:rsidR="005F715B">
        <w:t>prey availability</w:t>
      </w:r>
      <w:r w:rsidR="00A340A7">
        <w:t xml:space="preserve">, </w:t>
      </w:r>
      <w:r w:rsidR="00D2116B">
        <w:t xml:space="preserve">Chinook </w:t>
      </w:r>
      <w:r w:rsidR="00A340A7">
        <w:t>salmon,</w:t>
      </w:r>
      <w:r w:rsidR="00D2116B" w:rsidRPr="00D2116B">
        <w:rPr>
          <w:i/>
          <w:iCs/>
        </w:rPr>
        <w:t xml:space="preserve"> </w:t>
      </w:r>
      <w:r w:rsidR="00D2116B" w:rsidRPr="007C6B7D">
        <w:rPr>
          <w:i/>
          <w:iCs/>
        </w:rPr>
        <w:t>Oncorhynchus tshawytscha</w:t>
      </w:r>
      <w:r w:rsidR="00D2116B">
        <w:rPr>
          <w:i/>
          <w:iCs/>
        </w:rPr>
        <w:t>,</w:t>
      </w:r>
      <w:r w:rsidR="00A340A7">
        <w:t xml:space="preserve"> </w:t>
      </w:r>
      <w:r w:rsidR="00D2116B">
        <w:t xml:space="preserve">sockeye salmon, </w:t>
      </w:r>
      <w:r w:rsidR="00D2116B" w:rsidRPr="007C6B7D">
        <w:rPr>
          <w:i/>
          <w:iCs/>
        </w:rPr>
        <w:t>Oncorhynchus nerka</w:t>
      </w:r>
      <w:r w:rsidR="00D2116B">
        <w:t xml:space="preserve">, </w:t>
      </w:r>
      <w:r w:rsidR="00A340A7">
        <w:t>fishery management</w:t>
      </w:r>
      <w:r w:rsidR="00913F29">
        <w:t xml:space="preserve">, </w:t>
      </w:r>
      <w:r w:rsidR="00EC53BB">
        <w:t>Cook Inlet, Alaska</w:t>
      </w:r>
      <w:r w:rsidR="00ED7A0E">
        <w:t xml:space="preserve">, </w:t>
      </w:r>
      <w:r w:rsidR="00857CE5">
        <w:t xml:space="preserve">integrated population model, </w:t>
      </w:r>
      <w:r w:rsidR="00ED7A0E">
        <w:t xml:space="preserve">predator-prey dynamics. </w:t>
      </w:r>
      <w:r w:rsidR="00513323">
        <w:br w:type="page"/>
      </w:r>
    </w:p>
    <w:p w14:paraId="6B47A8B7" w14:textId="79F94056" w:rsidR="00D33458" w:rsidRPr="00D33458" w:rsidRDefault="006F494B" w:rsidP="00277DCB">
      <w:pPr>
        <w:pStyle w:val="BodyText"/>
        <w:rPr>
          <w:b/>
          <w:bCs/>
        </w:rPr>
      </w:pPr>
      <w:r w:rsidRPr="00D33458">
        <w:rPr>
          <w:b/>
          <w:bCs/>
        </w:rPr>
        <w:lastRenderedPageBreak/>
        <w:t>Abstract</w:t>
      </w:r>
    </w:p>
    <w:p w14:paraId="7B167507" w14:textId="51DE0D1F" w:rsidR="00E81149" w:rsidRDefault="00952669" w:rsidP="00936826">
      <w:pPr>
        <w:pStyle w:val="BodyText"/>
      </w:pPr>
      <w:r>
        <w:t>Cook Inlet beluga whale</w:t>
      </w:r>
      <w:r w:rsidR="00AC6BAE">
        <w:t>s</w:t>
      </w:r>
      <w:r>
        <w:t xml:space="preserve"> (CIBW)</w:t>
      </w:r>
      <w:r w:rsidR="00AC6BAE">
        <w:t xml:space="preserve"> are</w:t>
      </w:r>
      <w:r>
        <w:t xml:space="preserve"> an endangered population of toothed whales in southcentral Alaska</w:t>
      </w:r>
      <w:r w:rsidR="00AC6BAE">
        <w:t xml:space="preserve"> that</w:t>
      </w:r>
      <w:r>
        <w:t xml:space="preserve"> have not shown signs of recovery over the past two decades.</w:t>
      </w:r>
      <w:r w:rsidR="00BF4245">
        <w:t xml:space="preserve"> </w:t>
      </w:r>
      <w:r w:rsidR="00BF4245" w:rsidRPr="00BF4245">
        <w:t>Since the 1999 harvest moratorium, the</w:t>
      </w:r>
      <w:r w:rsidR="005008F2">
        <w:t xml:space="preserve"> number of whales in the</w:t>
      </w:r>
      <w:r w:rsidR="00BF4245" w:rsidRPr="00BF4245">
        <w:t xml:space="preserve"> population has remained relatively stable, with the </w:t>
      </w:r>
      <w:r w:rsidR="007C4569">
        <w:t>2022</w:t>
      </w:r>
      <w:r w:rsidR="00BF4245" w:rsidRPr="00BF4245">
        <w:t xml:space="preserve"> estimate at 3</w:t>
      </w:r>
      <w:r w:rsidR="009A4189">
        <w:t>8</w:t>
      </w:r>
      <w:r w:rsidR="00BF4245" w:rsidRPr="00BF4245">
        <w:t>1 whales</w:t>
      </w:r>
      <w:r>
        <w:t xml:space="preserve">. Despite </w:t>
      </w:r>
      <w:r w:rsidR="00AC6BAE">
        <w:t xml:space="preserve">extensive research efforts since its Endangered Species Act </w:t>
      </w:r>
      <w:r w:rsidR="00397AE2">
        <w:t xml:space="preserve">listing </w:t>
      </w:r>
      <w:r w:rsidR="00AC6BAE">
        <w:t>in 200</w:t>
      </w:r>
      <w:r w:rsidR="00B34445">
        <w:t>8</w:t>
      </w:r>
      <w:r w:rsidR="00AC6BAE">
        <w:t xml:space="preserve">, </w:t>
      </w:r>
      <w:r w:rsidR="00B1435E">
        <w:t>the</w:t>
      </w:r>
      <w:r>
        <w:t xml:space="preserve"> mechanisms limiting population growth remain poorly understood. Recent studies</w:t>
      </w:r>
      <w:r w:rsidR="00327CEE">
        <w:t xml:space="preserve"> </w:t>
      </w:r>
      <w:r>
        <w:t xml:space="preserve">suggest prey availability could be a significant factor limiting </w:t>
      </w:r>
      <w:r w:rsidR="00BF4245">
        <w:t>reproduction</w:t>
      </w:r>
      <w:r>
        <w:t xml:space="preserve">. </w:t>
      </w:r>
      <w:r w:rsidR="00B1435E">
        <w:t xml:space="preserve">This study </w:t>
      </w:r>
      <w:r w:rsidR="002A21FF">
        <w:t>provides</w:t>
      </w:r>
      <w:r w:rsidR="00B1435E">
        <w:t xml:space="preserve"> information relating to CIBW prey availability and identifies mechanisms that m</w:t>
      </w:r>
      <w:r w:rsidR="002A21FF">
        <w:t>a</w:t>
      </w:r>
      <w:r w:rsidR="00B1435E">
        <w:t>y limit CIBW population growth.</w:t>
      </w:r>
      <w:r>
        <w:t xml:space="preserve"> </w:t>
      </w:r>
      <w:r w:rsidR="000B554A">
        <w:t>W</w:t>
      </w:r>
      <w:r>
        <w:t xml:space="preserve">e developed a database </w:t>
      </w:r>
      <w:r w:rsidR="004C174F">
        <w:t>containing</w:t>
      </w:r>
      <w:r w:rsidR="00AC6BAE">
        <w:t xml:space="preserve"> </w:t>
      </w:r>
      <w:r>
        <w:t xml:space="preserve">decades of Cook Inlet </w:t>
      </w:r>
      <w:proofErr w:type="gramStart"/>
      <w:r>
        <w:t>fisheries data</w:t>
      </w:r>
      <w:proofErr w:type="gramEnd"/>
      <w:r>
        <w:t xml:space="preserve"> collected by the Alaska Department of Fish and Game. </w:t>
      </w:r>
      <w:r w:rsidRPr="00FE29EE">
        <w:t>Here we summar</w:t>
      </w:r>
      <w:r w:rsidR="00FE29EE">
        <w:t>ize</w:t>
      </w:r>
      <w:r w:rsidRPr="00FE29EE">
        <w:t xml:space="preserve"> </w:t>
      </w:r>
      <w:r w:rsidR="00AC6BAE" w:rsidRPr="00FE29EE">
        <w:t xml:space="preserve">fisheries </w:t>
      </w:r>
      <w:r w:rsidRPr="00FE29EE">
        <w:t xml:space="preserve">information </w:t>
      </w:r>
      <w:r w:rsidR="00AC6BAE" w:rsidRPr="00FE29EE">
        <w:t xml:space="preserve">archived </w:t>
      </w:r>
      <w:r w:rsidRPr="00FE29EE">
        <w:t xml:space="preserve">in the database, estimate </w:t>
      </w:r>
      <w:r w:rsidR="002A21FF" w:rsidRPr="00936826">
        <w:t>annual</w:t>
      </w:r>
      <w:r w:rsidRPr="00FE29EE">
        <w:t xml:space="preserve"> vital rates of CIBW</w:t>
      </w:r>
      <w:r w:rsidR="00FE29EE">
        <w:t>s</w:t>
      </w:r>
      <w:r w:rsidRPr="00FE29EE">
        <w:t xml:space="preserve"> using an age-structured integrated population dynamics model, and correlate these vital rates to ind</w:t>
      </w:r>
      <w:r w:rsidR="00FE29EE">
        <w:t>ices</w:t>
      </w:r>
      <w:r w:rsidRPr="00FE29EE">
        <w:t xml:space="preserve"> of prey availability (i.e., the </w:t>
      </w:r>
      <w:r w:rsidR="00FE29EE">
        <w:t xml:space="preserve">annual </w:t>
      </w:r>
      <w:r w:rsidRPr="00FE29EE">
        <w:t>biomass of select salmon runs). The biomass of Chinook salmon</w:t>
      </w:r>
      <w:r>
        <w:t>, the first species of salmon to arrive in Cook Inlet</w:t>
      </w:r>
      <w:r w:rsidR="00AC6BAE">
        <w:t xml:space="preserve"> </w:t>
      </w:r>
      <w:r w:rsidR="003D3C25">
        <w:t xml:space="preserve">to </w:t>
      </w:r>
      <w:r w:rsidR="005008F2">
        <w:t>spawn</w:t>
      </w:r>
      <w:r>
        <w:t>, declined significantly in the late 2000s</w:t>
      </w:r>
      <w:r w:rsidR="00FE29EE">
        <w:t>, however</w:t>
      </w:r>
      <w:r>
        <w:t xml:space="preserve">, the biomass of other species, including sockeye, </w:t>
      </w:r>
      <w:r w:rsidR="00FE29EE">
        <w:t xml:space="preserve">has </w:t>
      </w:r>
      <w:proofErr w:type="gramStart"/>
      <w:r>
        <w:t>showed</w:t>
      </w:r>
      <w:proofErr w:type="gramEnd"/>
      <w:r>
        <w:t xml:space="preserve"> no clear </w:t>
      </w:r>
      <w:r w:rsidR="00AC6BAE">
        <w:t>trend</w:t>
      </w:r>
      <w:r w:rsidR="00E45CD9">
        <w:t xml:space="preserve"> </w:t>
      </w:r>
      <w:r w:rsidR="00AC6BAE">
        <w:t>since</w:t>
      </w:r>
      <w:r w:rsidR="00A74477">
        <w:t xml:space="preserve"> the</w:t>
      </w:r>
      <w:r w:rsidR="00E45CD9">
        <w:t xml:space="preserve"> 1980</w:t>
      </w:r>
      <w:r w:rsidR="00A74477">
        <w:t>s</w:t>
      </w:r>
      <w:r>
        <w:t xml:space="preserve">. </w:t>
      </w:r>
      <w:r w:rsidR="00AC6BAE">
        <w:t xml:space="preserve">Although there were </w:t>
      </w:r>
      <w:r>
        <w:t>some indications that CIBW survival rates declined between 2005 and 2017,</w:t>
      </w:r>
      <w:r w:rsidR="00A35A8D">
        <w:t xml:space="preserve"> </w:t>
      </w:r>
      <w:r w:rsidR="00A35A8D" w:rsidRPr="00B333A5">
        <w:t>a period over which the biomass of Chinook and sockeye runs decreased in magnitude</w:t>
      </w:r>
      <w:r w:rsidR="00A35A8D">
        <w:t xml:space="preserve">, </w:t>
      </w:r>
      <w:r w:rsidR="00AC6BAE">
        <w:t>it is not clear</w:t>
      </w:r>
      <w:r w:rsidR="00F4539A">
        <w:t>,</w:t>
      </w:r>
      <w:r w:rsidR="00AC6BAE">
        <w:t xml:space="preserve"> </w:t>
      </w:r>
      <w:r w:rsidR="00F4539A">
        <w:t>without additional information</w:t>
      </w:r>
      <w:r w:rsidR="00205B59">
        <w:t xml:space="preserve"> such as a longer time series on CIBW survival</w:t>
      </w:r>
      <w:r w:rsidR="001D352F">
        <w:t xml:space="preserve"> rates</w:t>
      </w:r>
      <w:r w:rsidR="00205B59">
        <w:t xml:space="preserve"> </w:t>
      </w:r>
      <w:r w:rsidR="001D352F">
        <w:t>and prey abundance</w:t>
      </w:r>
      <w:r w:rsidR="00F4539A">
        <w:t>,</w:t>
      </w:r>
      <w:r w:rsidR="00F4539A" w:rsidDel="00AC6BAE">
        <w:t xml:space="preserve"> </w:t>
      </w:r>
      <w:r w:rsidR="00A35A8D">
        <w:t>whether an increase in salmon availability would lead to more CIBW</w:t>
      </w:r>
      <w:r w:rsidR="00AC6BAE">
        <w:t>s</w:t>
      </w:r>
      <w:r w:rsidR="0005004A">
        <w:t>.</w:t>
      </w:r>
      <w:r w:rsidR="00E81149">
        <w:br w:type="page"/>
      </w:r>
    </w:p>
    <w:p w14:paraId="426C6375" w14:textId="29DBA115" w:rsidR="00A81E7D" w:rsidRPr="00C611C5" w:rsidRDefault="00C611C5" w:rsidP="00C611C5">
      <w:pPr>
        <w:pStyle w:val="BodyText"/>
        <w:rPr>
          <w:b/>
          <w:bCs/>
        </w:rPr>
      </w:pPr>
      <w:r w:rsidRPr="00C611C5">
        <w:rPr>
          <w:b/>
          <w:bCs/>
        </w:rPr>
        <w:lastRenderedPageBreak/>
        <w:t xml:space="preserve">1. </w:t>
      </w:r>
      <w:r w:rsidR="00BD073F" w:rsidRPr="00C611C5">
        <w:rPr>
          <w:b/>
          <w:bCs/>
        </w:rPr>
        <w:t>Introduction</w:t>
      </w:r>
    </w:p>
    <w:p w14:paraId="5B784C72" w14:textId="3CAD8926" w:rsidR="000A48ED" w:rsidRDefault="00696B37" w:rsidP="00696B37">
      <w:pPr>
        <w:pStyle w:val="BodyText"/>
      </w:pPr>
      <w:r w:rsidRPr="00C65F7E">
        <w:t>Five stocks of beluga whales (</w:t>
      </w:r>
      <w:r w:rsidRPr="00C65F7E">
        <w:rPr>
          <w:i/>
          <w:iCs/>
        </w:rPr>
        <w:t>Delphinapterus leucas</w:t>
      </w:r>
      <w:r w:rsidRPr="00C65F7E">
        <w:t xml:space="preserve">) in the U.S. are recognized by the National Marine Fisheries Service (NMFS), all of which are found in Alaskan waters: the </w:t>
      </w:r>
      <w:r w:rsidR="00780515">
        <w:t xml:space="preserve">eastern </w:t>
      </w:r>
      <w:r w:rsidRPr="00C65F7E">
        <w:t xml:space="preserve">Beaufort Sea, </w:t>
      </w:r>
      <w:r w:rsidR="00B34445">
        <w:t>e</w:t>
      </w:r>
      <w:r w:rsidR="001C4130" w:rsidRPr="00C65F7E">
        <w:t xml:space="preserve">astern Chukchi Sea, </w:t>
      </w:r>
      <w:r w:rsidR="00E964BC">
        <w:t>e</w:t>
      </w:r>
      <w:r w:rsidR="00E964BC" w:rsidRPr="00C65F7E">
        <w:t>astern</w:t>
      </w:r>
      <w:r w:rsidRPr="00C65F7E">
        <w:t xml:space="preserve"> Bering Sea, </w:t>
      </w:r>
      <w:r w:rsidR="001C4130" w:rsidRPr="00C65F7E">
        <w:t xml:space="preserve">Bristol Bay, </w:t>
      </w:r>
      <w:r w:rsidRPr="00C65F7E">
        <w:t xml:space="preserve">and Cook Inlet stocks. Cook Inlet </w:t>
      </w:r>
      <w:r w:rsidR="009274E2">
        <w:t>b</w:t>
      </w:r>
      <w:r w:rsidRPr="00C65F7E">
        <w:t>eluga whale</w:t>
      </w:r>
      <w:r w:rsidR="001C4130">
        <w:t>s</w:t>
      </w:r>
      <w:r w:rsidRPr="00C65F7E">
        <w:t xml:space="preserve"> (CIBW</w:t>
      </w:r>
      <w:r w:rsidR="001C4130">
        <w:t>s</w:t>
      </w:r>
      <w:r w:rsidRPr="00C65F7E">
        <w:t xml:space="preserve">) are a </w:t>
      </w:r>
      <w:proofErr w:type="gramStart"/>
      <w:r w:rsidRPr="00C65F7E">
        <w:t>geographically</w:t>
      </w:r>
      <w:proofErr w:type="gramEnd"/>
      <w:r w:rsidRPr="00C65F7E">
        <w:t xml:space="preserve"> (Laidre </w:t>
      </w:r>
      <w:r w:rsidR="006A4125">
        <w:t>et al.,</w:t>
      </w:r>
      <w:r w:rsidRPr="00C65F7E">
        <w:t xml:space="preserve"> 2000) and genetically isolated (O’Corry-Crowe </w:t>
      </w:r>
      <w:r w:rsidR="006A4125">
        <w:t>et al.,</w:t>
      </w:r>
      <w:r w:rsidRPr="00C65F7E">
        <w:t xml:space="preserve"> 1997) distinct population segment (DPS) found only in Cook Inlet</w:t>
      </w:r>
      <w:r w:rsidR="001C4130">
        <w:t>, Alaska</w:t>
      </w:r>
      <w:r w:rsidRPr="00C65F7E">
        <w:t>. CIBW</w:t>
      </w:r>
      <w:r w:rsidR="001C4130">
        <w:t>s</w:t>
      </w:r>
      <w:r w:rsidRPr="00C65F7E">
        <w:t xml:space="preserve"> are the only beluga stock listed under the </w:t>
      </w:r>
      <w:r w:rsidR="007A0576">
        <w:t xml:space="preserve">U.S. </w:t>
      </w:r>
      <w:r w:rsidRPr="00C65F7E">
        <w:t xml:space="preserve">Endangered Species Act (ESA). Although a small, resident group (comprising fewer than 20 individuals) </w:t>
      </w:r>
      <w:r w:rsidR="001C4130">
        <w:t>found near Yakutat, Alaska,</w:t>
      </w:r>
      <w:r w:rsidRPr="00C65F7E">
        <w:t xml:space="preserve"> is recognized as part of the CIBW population under the</w:t>
      </w:r>
      <w:r w:rsidR="005008F2">
        <w:t xml:space="preserve"> Marine Mammal Protection Act</w:t>
      </w:r>
      <w:r w:rsidRPr="00C65F7E">
        <w:t xml:space="preserve"> </w:t>
      </w:r>
      <w:r w:rsidR="005008F2">
        <w:t>(</w:t>
      </w:r>
      <w:r w:rsidRPr="00C65F7E">
        <w:t>MMPA</w:t>
      </w:r>
      <w:r w:rsidR="005008F2">
        <w:t>)</w:t>
      </w:r>
      <w:r w:rsidRPr="00C65F7E">
        <w:t xml:space="preserve">, these whales are not categorized as part of the CIBW DPS under the ESA and are not considered to be part of the CIBW stock within this report. </w:t>
      </w:r>
      <w:r w:rsidR="002022D1">
        <w:t>Prior to the</w:t>
      </w:r>
      <w:r w:rsidR="007A0576">
        <w:t>ir decline</w:t>
      </w:r>
      <w:r w:rsidR="002022D1">
        <w:t>,</w:t>
      </w:r>
      <w:r w:rsidR="002022D1" w:rsidRPr="00C65F7E">
        <w:t xml:space="preserve"> </w:t>
      </w:r>
      <w:r w:rsidRPr="00C65F7E">
        <w:t>CIBW</w:t>
      </w:r>
      <w:r w:rsidR="001C4130">
        <w:t>s</w:t>
      </w:r>
      <w:r w:rsidRPr="00C65F7E">
        <w:t xml:space="preserve"> play</w:t>
      </w:r>
      <w:r w:rsidR="001C4130">
        <w:t>ed</w:t>
      </w:r>
      <w:r w:rsidRPr="00C65F7E">
        <w:t xml:space="preserve"> a critical role in Alaska Native subsistence and culture</w:t>
      </w:r>
      <w:r w:rsidR="001C4130">
        <w:t xml:space="preserve"> </w:t>
      </w:r>
      <w:r w:rsidRPr="00C65F7E">
        <w:t xml:space="preserve">and currently </w:t>
      </w:r>
      <w:r w:rsidR="001C4130">
        <w:t xml:space="preserve">are important for </w:t>
      </w:r>
      <w:r w:rsidR="001C4130" w:rsidRPr="00C65F7E">
        <w:t>tourism,</w:t>
      </w:r>
      <w:r w:rsidR="001C4130">
        <w:t xml:space="preserve"> and </w:t>
      </w:r>
      <w:r w:rsidRPr="00C65F7E">
        <w:t xml:space="preserve">as a top-level predator in the Cook Inlet ecosystem. </w:t>
      </w:r>
    </w:p>
    <w:p w14:paraId="113F21E4" w14:textId="77650A47" w:rsidR="00696B37" w:rsidRPr="00C65F7E" w:rsidRDefault="00696B37" w:rsidP="00F332B3">
      <w:pPr>
        <w:pStyle w:val="BodyText"/>
        <w:ind w:firstLine="720"/>
      </w:pPr>
      <w:r w:rsidRPr="00C65F7E">
        <w:t xml:space="preserve">Geographically, Cook Inlet is a semi-enclosed, tidally influenced estuary on the northern boundary of the Gulf of Alaska and adjacent to the largest urban areas of Alaska. </w:t>
      </w:r>
      <w:r w:rsidR="000A48ED" w:rsidRPr="005311A1">
        <w:t xml:space="preserve">Cook Inlet extends northeast to southwest approximately 370 km from Knik and Turnagain arms </w:t>
      </w:r>
      <w:r w:rsidR="000A48ED">
        <w:t xml:space="preserve">in </w:t>
      </w:r>
      <w:r w:rsidR="000A48ED" w:rsidRPr="005311A1">
        <w:t xml:space="preserve">the north to Kamishak Bay and the Gulf of Alaska </w:t>
      </w:r>
      <w:r w:rsidR="000A48ED">
        <w:t>in</w:t>
      </w:r>
      <w:r w:rsidR="000A48ED" w:rsidRPr="005311A1">
        <w:t xml:space="preserve"> the south.</w:t>
      </w:r>
      <w:r w:rsidR="000A48ED">
        <w:t xml:space="preserve"> </w:t>
      </w:r>
      <w:r w:rsidRPr="00C65F7E">
        <w:t>Cook Inlet</w:t>
      </w:r>
      <w:r w:rsidR="00F4539A">
        <w:t xml:space="preserve"> commercial</w:t>
      </w:r>
      <w:r w:rsidRPr="00C65F7E">
        <w:t xml:space="preserve"> </w:t>
      </w:r>
      <w:r w:rsidR="00F4539A">
        <w:t>activities include</w:t>
      </w:r>
      <w:r w:rsidRPr="00C65F7E">
        <w:t xml:space="preserve"> fishing, </w:t>
      </w:r>
      <w:r w:rsidR="009274E2">
        <w:t xml:space="preserve">the largest </w:t>
      </w:r>
      <w:r w:rsidR="001C4130">
        <w:t xml:space="preserve">cargo </w:t>
      </w:r>
      <w:r w:rsidR="007A0576">
        <w:t>port</w:t>
      </w:r>
      <w:r w:rsidR="009274E2">
        <w:t xml:space="preserve"> in Alaska</w:t>
      </w:r>
      <w:r w:rsidRPr="00C65F7E">
        <w:t xml:space="preserve">, and oil and gas </w:t>
      </w:r>
      <w:r w:rsidR="001C4130">
        <w:t xml:space="preserve">production </w:t>
      </w:r>
      <w:r w:rsidR="009274E2">
        <w:t xml:space="preserve">from </w:t>
      </w:r>
      <w:r w:rsidRPr="00C65F7E">
        <w:t xml:space="preserve">offshore drilling </w:t>
      </w:r>
      <w:r w:rsidR="001C4130">
        <w:t>platforms</w:t>
      </w:r>
      <w:r w:rsidRPr="00C65F7E">
        <w:t xml:space="preserve">. </w:t>
      </w:r>
      <w:r w:rsidR="003D3C25">
        <w:t>Here</w:t>
      </w:r>
      <w:r w:rsidR="000A48ED">
        <w:t>,</w:t>
      </w:r>
      <w:r w:rsidR="000A48ED" w:rsidRPr="005311A1">
        <w:t xml:space="preserve"> we </w:t>
      </w:r>
      <w:r w:rsidR="000A48ED">
        <w:t xml:space="preserve">reference three geographic </w:t>
      </w:r>
      <w:r w:rsidR="00FA12D0">
        <w:t>areas within Cook Inlet, based on ADF&amp;G</w:t>
      </w:r>
      <w:r w:rsidR="000A48ED">
        <w:t xml:space="preserve"> </w:t>
      </w:r>
      <w:r w:rsidR="00FA12D0">
        <w:t>f</w:t>
      </w:r>
      <w:r w:rsidR="000A48ED">
        <w:t>ishing districts:</w:t>
      </w:r>
      <w:r w:rsidR="000A48ED" w:rsidRPr="005311A1">
        <w:t xml:space="preserve"> the Northern District </w:t>
      </w:r>
      <w:r w:rsidR="000A48ED">
        <w:t>of Upper Cook Inlet (UCI)</w:t>
      </w:r>
      <w:r w:rsidR="000A48ED" w:rsidRPr="005311A1">
        <w:t xml:space="preserve">, the Central District </w:t>
      </w:r>
      <w:r w:rsidR="000A48ED">
        <w:t>of UCI</w:t>
      </w:r>
      <w:r w:rsidR="000A48ED" w:rsidRPr="005311A1">
        <w:t xml:space="preserve">, and </w:t>
      </w:r>
      <w:r w:rsidR="000A48ED">
        <w:t>Lower Cook Inlet (</w:t>
      </w:r>
      <w:r w:rsidR="000A48ED" w:rsidRPr="005311A1">
        <w:t>LCI</w:t>
      </w:r>
      <w:r w:rsidR="000A48ED">
        <w:t>)</w:t>
      </w:r>
      <w:r w:rsidR="000A48ED" w:rsidRPr="005311A1">
        <w:t xml:space="preserve"> (Figure 1).  </w:t>
      </w:r>
    </w:p>
    <w:p w14:paraId="3E03F54E" w14:textId="693090FB" w:rsidR="00696B37" w:rsidRPr="00C65F7E" w:rsidRDefault="00696B37" w:rsidP="008C26E8">
      <w:pPr>
        <w:pStyle w:val="BodyText"/>
        <w:ind w:firstLine="720"/>
      </w:pPr>
      <w:r w:rsidRPr="00C65F7E">
        <w:t xml:space="preserve">Although the </w:t>
      </w:r>
      <w:r w:rsidR="003D3C25">
        <w:t xml:space="preserve">CIBW </w:t>
      </w:r>
      <w:r w:rsidRPr="00C65F7E">
        <w:t xml:space="preserve">population was historically small, estimated to number over a thousand in the late 1970s and early 1990s (Shelden </w:t>
      </w:r>
      <w:r w:rsidR="006A4125">
        <w:t>et al.,</w:t>
      </w:r>
      <w:r w:rsidRPr="00C65F7E">
        <w:t xml:space="preserve"> 2015), population abundance </w:t>
      </w:r>
      <w:r w:rsidRPr="00C65F7E">
        <w:lastRenderedPageBreak/>
        <w:t>estimates showed a decline of nearly 50% from 1994</w:t>
      </w:r>
      <w:r w:rsidR="007A0576">
        <w:t xml:space="preserve"> to </w:t>
      </w:r>
      <w:r w:rsidRPr="00C65F7E">
        <w:t>1998 (</w:t>
      </w:r>
      <w:r w:rsidR="00AF6BCD">
        <w:t>Figure 2</w:t>
      </w:r>
      <w:r w:rsidRPr="00C65F7E">
        <w:t xml:space="preserve">), due primarily to an unregulated subsistence harvest (Hobbs </w:t>
      </w:r>
      <w:r w:rsidR="006A4125">
        <w:t>et al.,</w:t>
      </w:r>
      <w:r w:rsidRPr="00C65F7E">
        <w:t xml:space="preserve"> 2015). In 2000, the stock was designated as depleted under the </w:t>
      </w:r>
      <w:r w:rsidR="005008F2">
        <w:t>MMPA</w:t>
      </w:r>
      <w:r w:rsidRPr="00C65F7E">
        <w:t xml:space="preserve"> (NMFS 2000). Although a harvest moratorium was created in 1999 (Ferrero </w:t>
      </w:r>
      <w:r w:rsidR="006A4125">
        <w:t>et al.,</w:t>
      </w:r>
      <w:r w:rsidRPr="00C65F7E">
        <w:t xml:space="preserve"> 2000), CIBW</w:t>
      </w:r>
      <w:r w:rsidR="001C3180">
        <w:t>s</w:t>
      </w:r>
      <w:r w:rsidRPr="00C65F7E">
        <w:t xml:space="preserve"> continued to decline at 2.3% per year </w:t>
      </w:r>
      <w:r w:rsidR="001C3180">
        <w:t xml:space="preserve">during </w:t>
      </w:r>
      <w:r w:rsidRPr="00C65F7E">
        <w:t xml:space="preserve">the </w:t>
      </w:r>
      <w:r w:rsidR="001C3180">
        <w:t>next</w:t>
      </w:r>
      <w:r w:rsidRPr="00C65F7E">
        <w:t xml:space="preserve"> </w:t>
      </w:r>
      <w:r w:rsidR="001C3180">
        <w:t>20</w:t>
      </w:r>
      <w:r w:rsidRPr="00C65F7E">
        <w:t xml:space="preserve"> years (Shelden </w:t>
      </w:r>
      <w:r w:rsidR="00F8450A">
        <w:t>&amp;</w:t>
      </w:r>
      <w:r w:rsidRPr="00C65F7E">
        <w:t xml:space="preserve"> Wade</w:t>
      </w:r>
      <w:r w:rsidR="004F2C02">
        <w:t>,</w:t>
      </w:r>
      <w:r w:rsidRPr="00C65F7E">
        <w:t xml:space="preserve"> 2019). In 2008, NMFS listed the CIBW DPS as </w:t>
      </w:r>
      <w:r w:rsidR="001C3180">
        <w:t>E</w:t>
      </w:r>
      <w:r w:rsidRPr="00C65F7E">
        <w:t xml:space="preserve">ndangered under </w:t>
      </w:r>
      <w:r w:rsidR="001C3180">
        <w:t xml:space="preserve">the </w:t>
      </w:r>
      <w:r w:rsidRPr="00C65F7E">
        <w:t>ESA (73 FR 62919, NOAA</w:t>
      </w:r>
      <w:r w:rsidR="004F2C02">
        <w:t>,</w:t>
      </w:r>
      <w:r w:rsidRPr="00C65F7E">
        <w:t xml:space="preserve"> 2008) and Critical Habitat was designated in 2011 (NOAA</w:t>
      </w:r>
      <w:r w:rsidR="004F2C02">
        <w:t>,</w:t>
      </w:r>
      <w:r w:rsidRPr="00C65F7E">
        <w:t xml:space="preserve"> 2011). The ESA listing decision attributed the primary cause of decline to unsustainable and unregulated levels of subsistence harvest (Hobbs </w:t>
      </w:r>
      <w:r w:rsidR="006A4125">
        <w:t>et al.,</w:t>
      </w:r>
      <w:r w:rsidRPr="00C65F7E">
        <w:t xml:space="preserve"> 2000</w:t>
      </w:r>
      <w:r w:rsidR="004F2C02">
        <w:t>;</w:t>
      </w:r>
      <w:r w:rsidRPr="00C65F7E">
        <w:t xml:space="preserve"> Mahoney </w:t>
      </w:r>
      <w:r w:rsidR="00F8450A">
        <w:t>&amp;</w:t>
      </w:r>
      <w:r w:rsidRPr="00C65F7E">
        <w:t xml:space="preserve"> Shelden 2000) and noted destruction of habitat, predation by killer whales</w:t>
      </w:r>
      <w:r w:rsidR="00CD2359">
        <w:t xml:space="preserve"> (</w:t>
      </w:r>
      <w:r w:rsidR="00CD2359" w:rsidRPr="004F2C02">
        <w:rPr>
          <w:i/>
          <w:iCs/>
        </w:rPr>
        <w:t>Orcinus orca</w:t>
      </w:r>
      <w:r w:rsidR="00CD2359">
        <w:t>)</w:t>
      </w:r>
      <w:r w:rsidRPr="00C65F7E">
        <w:t xml:space="preserve">, and stranding as additional factors contributing to the population’s decline. </w:t>
      </w:r>
    </w:p>
    <w:p w14:paraId="1547408D" w14:textId="27E23454" w:rsidR="00696B37" w:rsidRDefault="00696B37" w:rsidP="008C26E8">
      <w:pPr>
        <w:pStyle w:val="BodyText"/>
        <w:ind w:firstLine="720"/>
      </w:pPr>
      <w:r w:rsidRPr="00C65F7E">
        <w:t>Since 1994, NMFS has conducted annual or biennial aerial surveys</w:t>
      </w:r>
      <w:r w:rsidR="009274E2">
        <w:t xml:space="preserve"> in</w:t>
      </w:r>
      <w:r w:rsidRPr="00C65F7E">
        <w:t xml:space="preserve"> </w:t>
      </w:r>
      <w:r w:rsidR="009274E2" w:rsidRPr="00C65F7E">
        <w:t xml:space="preserve">early June </w:t>
      </w:r>
      <w:r w:rsidRPr="00C65F7E">
        <w:t xml:space="preserve">to estimate abundance (Goetz </w:t>
      </w:r>
      <w:r w:rsidR="006A4125">
        <w:t>et al.,</w:t>
      </w:r>
      <w:r w:rsidRPr="00C65F7E">
        <w:t xml:space="preserve"> 2023). The </w:t>
      </w:r>
      <w:r w:rsidR="00F133FD">
        <w:t xml:space="preserve">most recent </w:t>
      </w:r>
      <w:r w:rsidRPr="00C65F7E">
        <w:t>population estimate</w:t>
      </w:r>
      <w:r w:rsidR="00E452DF">
        <w:t>,</w:t>
      </w:r>
      <w:r w:rsidR="00F133FD">
        <w:t xml:space="preserve"> conducted in 2022</w:t>
      </w:r>
      <w:r w:rsidRPr="00C65F7E">
        <w:t xml:space="preserve">, is </w:t>
      </w:r>
      <w:r w:rsidR="009A4189" w:rsidRPr="00C65F7E">
        <w:t>3</w:t>
      </w:r>
      <w:r w:rsidR="009A4189">
        <w:t>8</w:t>
      </w:r>
      <w:r w:rsidR="009A4189" w:rsidRPr="00C65F7E">
        <w:t xml:space="preserve">1 </w:t>
      </w:r>
      <w:r w:rsidRPr="00C65F7E">
        <w:t>CIBW</w:t>
      </w:r>
      <w:r w:rsidR="00F133FD">
        <w:t>s</w:t>
      </w:r>
      <w:r w:rsidRPr="00C65F7E">
        <w:t xml:space="preserve"> (95% credible interval </w:t>
      </w:r>
      <w:r w:rsidR="009A4189">
        <w:t>317</w:t>
      </w:r>
      <w:r w:rsidR="009A4189" w:rsidRPr="00C65F7E">
        <w:t xml:space="preserve"> </w:t>
      </w:r>
      <w:r w:rsidRPr="00C65F7E">
        <w:t xml:space="preserve">to </w:t>
      </w:r>
      <w:r w:rsidR="009A4189">
        <w:t>473</w:t>
      </w:r>
      <w:r w:rsidRPr="00C65F7E">
        <w:t xml:space="preserve">) </w:t>
      </w:r>
      <w:r w:rsidR="00F133FD">
        <w:t>indicat</w:t>
      </w:r>
      <w:r w:rsidR="00E452DF">
        <w:t>ing</w:t>
      </w:r>
      <w:r w:rsidR="00F133FD">
        <w:t xml:space="preserve"> </w:t>
      </w:r>
      <w:r w:rsidRPr="00C65F7E">
        <w:t xml:space="preserve">a 0.2% increase per year over the last ten years (Goetz </w:t>
      </w:r>
      <w:r w:rsidR="006A4125">
        <w:t>et al.,</w:t>
      </w:r>
      <w:r w:rsidRPr="00C65F7E">
        <w:t xml:space="preserve"> 2023). Distribution data from the aerial surveys along with a review of satellite tagging and opportunistic sightings has shown that the summer range has contracted substantially (Rugh </w:t>
      </w:r>
      <w:r w:rsidR="006A4125">
        <w:t>et al.,</w:t>
      </w:r>
      <w:r w:rsidRPr="00C65F7E">
        <w:t xml:space="preserve"> 2010</w:t>
      </w:r>
      <w:r w:rsidR="00F8450A">
        <w:t xml:space="preserve">; </w:t>
      </w:r>
      <w:r w:rsidRPr="00C65F7E">
        <w:t xml:space="preserve">Shelden </w:t>
      </w:r>
      <w:r w:rsidR="006A4125">
        <w:t>et al.,</w:t>
      </w:r>
      <w:r w:rsidRPr="00C65F7E">
        <w:t xml:space="preserve"> 2015). Historically, CIBW</w:t>
      </w:r>
      <w:r w:rsidR="00F133FD">
        <w:t>s</w:t>
      </w:r>
      <w:r w:rsidRPr="00C65F7E">
        <w:t xml:space="preserve"> were distributed throughout Cook Inlet with</w:t>
      </w:r>
      <w:r w:rsidR="008F47C5">
        <w:t xml:space="preserve"> </w:t>
      </w:r>
      <w:r w:rsidRPr="00C65F7E">
        <w:t xml:space="preserve">traditional knowledge documenting beluga presence in the headwaters of Kachemak Bay in </w:t>
      </w:r>
      <w:r w:rsidR="00DE54E3">
        <w:t>LCI and the Kenai River in the Central District of UCI</w:t>
      </w:r>
      <w:r w:rsidRPr="00C65F7E">
        <w:t xml:space="preserve"> (Huntington 2000). </w:t>
      </w:r>
      <w:bookmarkStart w:id="3" w:name="_Hlk155082344"/>
      <w:r w:rsidR="009274E2" w:rsidRPr="00C65F7E">
        <w:t>Since the late 1970s,</w:t>
      </w:r>
      <w:r w:rsidR="009274E2">
        <w:t xml:space="preserve"> </w:t>
      </w:r>
      <w:r w:rsidR="009274E2" w:rsidRPr="00C65F7E">
        <w:t xml:space="preserve">summertime distribution has shifted to the northern end of </w:t>
      </w:r>
      <w:r w:rsidR="00DE54E3">
        <w:t>UCI</w:t>
      </w:r>
      <w:r w:rsidR="009274E2">
        <w:t xml:space="preserve"> </w:t>
      </w:r>
      <w:r w:rsidR="009274E2" w:rsidRPr="00C65F7E">
        <w:t xml:space="preserve">(Shelden </w:t>
      </w:r>
      <w:r w:rsidR="009274E2">
        <w:t>et al.,</w:t>
      </w:r>
      <w:r w:rsidR="009274E2" w:rsidRPr="00C65F7E">
        <w:t xml:space="preserve"> 2015).</w:t>
      </w:r>
      <w:r w:rsidR="009274E2">
        <w:t xml:space="preserve"> B</w:t>
      </w:r>
      <w:r w:rsidR="009274E2" w:rsidRPr="00C65F7E">
        <w:t>etween 1978 and 2008</w:t>
      </w:r>
      <w:r w:rsidR="009274E2">
        <w:t xml:space="preserve">, </w:t>
      </w:r>
      <w:r w:rsidR="009274E2" w:rsidRPr="00C65F7E">
        <w:t>50%</w:t>
      </w:r>
      <w:r w:rsidR="009274E2">
        <w:t xml:space="preserve"> of the population</w:t>
      </w:r>
      <w:r w:rsidR="009274E2" w:rsidRPr="009274E2">
        <w:t xml:space="preserve"> </w:t>
      </w:r>
      <w:r w:rsidR="009274E2" w:rsidRPr="00C65F7E">
        <w:t>occupie</w:t>
      </w:r>
      <w:r w:rsidR="009274E2">
        <w:t>d</w:t>
      </w:r>
      <w:r w:rsidR="009274E2" w:rsidRPr="00C65F7E">
        <w:t xml:space="preserve"> the Susitna Delta, between the Beluga and Little Susitna river</w:t>
      </w:r>
      <w:r w:rsidR="009274E2">
        <w:t xml:space="preserve">s, and after 2008 it was </w:t>
      </w:r>
      <w:r w:rsidR="009274E2" w:rsidRPr="00C65F7E">
        <w:t>83%</w:t>
      </w:r>
      <w:r w:rsidR="009274E2">
        <w:t xml:space="preserve"> (Muto et al., 2022). I</w:t>
      </w:r>
      <w:r w:rsidRPr="00C65F7E">
        <w:t xml:space="preserve">n recent years, during late spring through summer, the entire CIBW population is thought to congregate in areas </w:t>
      </w:r>
      <w:r w:rsidR="009274E2">
        <w:t>of</w:t>
      </w:r>
      <w:r w:rsidRPr="00C65F7E">
        <w:t xml:space="preserve"> </w:t>
      </w:r>
      <w:r w:rsidR="009274E2" w:rsidRPr="00C65F7E">
        <w:t xml:space="preserve">UCI </w:t>
      </w:r>
      <w:r w:rsidR="009274E2">
        <w:t>to forage</w:t>
      </w:r>
      <w:r w:rsidRPr="00C65F7E">
        <w:t xml:space="preserve"> </w:t>
      </w:r>
      <w:r w:rsidR="009274E2">
        <w:t>(</w:t>
      </w:r>
      <w:r w:rsidRPr="00C65F7E">
        <w:fldChar w:fldCharType="begin"/>
      </w:r>
      <w:r w:rsidRPr="00C65F7E">
        <w:instrText xml:space="preserve"> REF _Ref156827982 \h </w:instrText>
      </w:r>
      <w:r w:rsidRPr="00C65F7E">
        <w:fldChar w:fldCharType="separate"/>
      </w:r>
      <w:r w:rsidRPr="00C65F7E">
        <w:t>Figure 1</w:t>
      </w:r>
      <w:r w:rsidRPr="00C65F7E">
        <w:fldChar w:fldCharType="end"/>
      </w:r>
      <w:r w:rsidRPr="00C65F7E">
        <w:t xml:space="preserve">; Shelden </w:t>
      </w:r>
      <w:r w:rsidR="006A4125">
        <w:t>et al.,</w:t>
      </w:r>
      <w:r w:rsidRPr="00C65F7E">
        <w:t xml:space="preserve"> 2015). </w:t>
      </w:r>
      <w:bookmarkStart w:id="4" w:name="_Hlk185327317"/>
      <w:bookmarkEnd w:id="3"/>
      <w:r w:rsidRPr="00C65F7E">
        <w:t xml:space="preserve">Stable isotope </w:t>
      </w:r>
      <w:r w:rsidRPr="00C65F7E">
        <w:lastRenderedPageBreak/>
        <w:t>analysis of teeth from 20 CIBW</w:t>
      </w:r>
      <w:r w:rsidR="00F133FD">
        <w:t>s</w:t>
      </w:r>
      <w:r w:rsidRPr="00C65F7E">
        <w:t xml:space="preserve"> that died between 1964 and 2007 indicates a dietary shift occurred over the past 50 years, potentially involving </w:t>
      </w:r>
      <w:r w:rsidR="00F133FD">
        <w:t xml:space="preserve">new </w:t>
      </w:r>
      <w:r w:rsidRPr="00C65F7E">
        <w:t xml:space="preserve">freshwater prey species or the same </w:t>
      </w:r>
      <w:r w:rsidR="00F133FD">
        <w:t xml:space="preserve">marine </w:t>
      </w:r>
      <w:r w:rsidR="008377A2">
        <w:t xml:space="preserve">prey </w:t>
      </w:r>
      <w:r w:rsidRPr="00C65F7E">
        <w:t>species from locations with stronger freshwater influences</w:t>
      </w:r>
      <w:r w:rsidR="009274E2">
        <w:t xml:space="preserve"> </w:t>
      </w:r>
      <w:r w:rsidR="009274E2" w:rsidRPr="00C65F7E">
        <w:t xml:space="preserve">(Nelson </w:t>
      </w:r>
      <w:r w:rsidR="009274E2">
        <w:t>et al.,</w:t>
      </w:r>
      <w:r w:rsidR="009274E2" w:rsidRPr="00C65F7E">
        <w:t xml:space="preserve"> 2017)</w:t>
      </w:r>
      <w:r w:rsidRPr="00C65F7E">
        <w:t xml:space="preserve">. </w:t>
      </w:r>
      <w:bookmarkEnd w:id="4"/>
      <w:r w:rsidRPr="00C65F7E">
        <w:t>This</w:t>
      </w:r>
      <w:r w:rsidR="008F47C5">
        <w:t xml:space="preserve"> </w:t>
      </w:r>
      <w:r w:rsidRPr="00C65F7E">
        <w:t>suggests that CIBWs shift to the northern end of the inlet is the continuation of a trend occurring over the last half-century.</w:t>
      </w:r>
    </w:p>
    <w:p w14:paraId="5113827C" w14:textId="2C3185AA" w:rsidR="00A14E11" w:rsidRDefault="005D52BC" w:rsidP="00C11380">
      <w:pPr>
        <w:pStyle w:val="BodyText"/>
        <w:ind w:firstLine="720"/>
      </w:pPr>
      <w:r w:rsidRPr="00C65F7E">
        <w:t>In general, CIBW distribution throughout Cook Inlet is thought to correspond to prey availability (e.g., Huntington 2000</w:t>
      </w:r>
      <w:r w:rsidR="00CE0BDC">
        <w:t>;</w:t>
      </w:r>
      <w:r w:rsidRPr="00C65F7E">
        <w:t xml:space="preserve"> Hobbs </w:t>
      </w:r>
      <w:r w:rsidR="006A4125">
        <w:t>et al.,</w:t>
      </w:r>
      <w:r w:rsidRPr="00C65F7E">
        <w:t xml:space="preserve"> 2006</w:t>
      </w:r>
      <w:r w:rsidR="00CE0BDC">
        <w:t xml:space="preserve">; </w:t>
      </w:r>
      <w:r w:rsidRPr="00C65F7E">
        <w:t xml:space="preserve">Wolf </w:t>
      </w:r>
      <w:r w:rsidR="006A4125">
        <w:t>et al.,</w:t>
      </w:r>
      <w:r w:rsidRPr="00C65F7E">
        <w:t xml:space="preserve"> 2018); although, other factors such as anthropogenic noise (NMFS</w:t>
      </w:r>
      <w:r w:rsidR="004F2C02">
        <w:t>,</w:t>
      </w:r>
      <w:r w:rsidRPr="00C65F7E">
        <w:t xml:space="preserve"> 2016) and the presence of </w:t>
      </w:r>
      <w:r w:rsidR="00F133FD">
        <w:t>marine mammal eating k</w:t>
      </w:r>
      <w:r w:rsidRPr="00C65F7E">
        <w:t xml:space="preserve">iller </w:t>
      </w:r>
      <w:r w:rsidR="00F133FD">
        <w:t>w</w:t>
      </w:r>
      <w:r w:rsidRPr="00C65F7E">
        <w:t xml:space="preserve">hales (Shelden </w:t>
      </w:r>
      <w:r w:rsidR="004F2C02">
        <w:t>&amp;</w:t>
      </w:r>
      <w:r w:rsidRPr="00C65F7E">
        <w:t xml:space="preserve"> Rugh</w:t>
      </w:r>
      <w:r w:rsidR="004F2C02">
        <w:t>,</w:t>
      </w:r>
      <w:r w:rsidRPr="00C65F7E">
        <w:t xml:space="preserve"> 2003) may </w:t>
      </w:r>
      <w:r w:rsidR="00F133FD">
        <w:t>influence</w:t>
      </w:r>
      <w:r w:rsidRPr="00C65F7E">
        <w:t xml:space="preserve"> distribution. A 2008‒2013, year-round, passive acoustic monitoring program monitoring 13 locations within CIBW </w:t>
      </w:r>
      <w:r w:rsidR="00A9100F">
        <w:t>C</w:t>
      </w:r>
      <w:r w:rsidR="00A9100F" w:rsidRPr="00C65F7E">
        <w:t xml:space="preserve">ritical </w:t>
      </w:r>
      <w:r w:rsidR="00A9100F">
        <w:t>H</w:t>
      </w:r>
      <w:r w:rsidR="00A9100F" w:rsidRPr="00C65F7E">
        <w:t xml:space="preserve">abitat </w:t>
      </w:r>
      <w:r w:rsidRPr="00C65F7E">
        <w:t xml:space="preserve">has provided a better understanding of the population’s distribution with seasonal differences in foraging habitat preference (Castellote </w:t>
      </w:r>
      <w:r w:rsidR="006A4125">
        <w:t>et al.,</w:t>
      </w:r>
      <w:r w:rsidRPr="00C65F7E">
        <w:t xml:space="preserve"> 2020). </w:t>
      </w:r>
      <w:r w:rsidR="00F758E9">
        <w:t>F</w:t>
      </w:r>
      <w:r w:rsidRPr="00C65F7E">
        <w:t xml:space="preserve">oraging behavior was more common during late spring and summer, especially near river mouths </w:t>
      </w:r>
      <w:r w:rsidR="00C45DFA">
        <w:t>of</w:t>
      </w:r>
      <w:r w:rsidR="00C45DFA" w:rsidRPr="00C65F7E">
        <w:t xml:space="preserve"> </w:t>
      </w:r>
      <w:r w:rsidRPr="00C65F7E">
        <w:t xml:space="preserve">the Beluga and Susitna </w:t>
      </w:r>
      <w:r w:rsidR="00F133FD">
        <w:t>r</w:t>
      </w:r>
      <w:r w:rsidRPr="00C65F7E">
        <w:t>iver</w:t>
      </w:r>
      <w:r w:rsidR="00F133FD">
        <w:t>s</w:t>
      </w:r>
      <w:r w:rsidRPr="00C65F7E">
        <w:t>, coinciding with the presence of anadromous fish runs (Ca</w:t>
      </w:r>
      <w:r w:rsidR="00F133FD">
        <w:t>s</w:t>
      </w:r>
      <w:r w:rsidRPr="00C65F7E">
        <w:t xml:space="preserve">tellote </w:t>
      </w:r>
      <w:r w:rsidR="006A4125">
        <w:t>et al.,</w:t>
      </w:r>
      <w:r w:rsidRPr="00C65F7E">
        <w:t xml:space="preserve"> </w:t>
      </w:r>
      <w:r w:rsidR="00F758E9">
        <w:t xml:space="preserve">2020, </w:t>
      </w:r>
      <w:r w:rsidRPr="00C65F7E">
        <w:t>2021).</w:t>
      </w:r>
      <w:r w:rsidR="00941B29">
        <w:t xml:space="preserve"> </w:t>
      </w:r>
      <w:r w:rsidR="0077685B">
        <w:t xml:space="preserve">However, the </w:t>
      </w:r>
      <w:r w:rsidR="0077685B" w:rsidRPr="00C65F7E">
        <w:t xml:space="preserve">peak in beluga presence </w:t>
      </w:r>
      <w:r w:rsidR="0077685B">
        <w:t xml:space="preserve">occurred </w:t>
      </w:r>
      <w:r w:rsidRPr="00C65F7E">
        <w:t>prior to the Chinook salmon (</w:t>
      </w:r>
      <w:r w:rsidRPr="007B2C84">
        <w:rPr>
          <w:i/>
        </w:rPr>
        <w:t>Oncorhynchus tshawytscha</w:t>
      </w:r>
      <w:r w:rsidRPr="00C65F7E">
        <w:t xml:space="preserve">) run </w:t>
      </w:r>
      <w:r w:rsidR="0077685B">
        <w:t>(</w:t>
      </w:r>
      <w:r w:rsidR="0077685B" w:rsidRPr="00C65F7E">
        <w:t xml:space="preserve">Castellote </w:t>
      </w:r>
      <w:r w:rsidR="0077685B">
        <w:t>et al.</w:t>
      </w:r>
      <w:r w:rsidR="00AC77A8">
        <w:t>,</w:t>
      </w:r>
      <w:r w:rsidR="0077685B" w:rsidRPr="00C65F7E">
        <w:t xml:space="preserve"> 2021) </w:t>
      </w:r>
      <w:r w:rsidRPr="00C65F7E">
        <w:t>and was likely related to the eulachon (</w:t>
      </w:r>
      <w:r w:rsidRPr="007B2C84">
        <w:rPr>
          <w:i/>
        </w:rPr>
        <w:t>Thaleicthys pacificus</w:t>
      </w:r>
      <w:r w:rsidRPr="00C65F7E">
        <w:t>) run in the Susitna River.</w:t>
      </w:r>
    </w:p>
    <w:p w14:paraId="765726C9" w14:textId="55D76AC7" w:rsidR="005D52BC" w:rsidRPr="00C65F7E" w:rsidRDefault="005D52BC" w:rsidP="008C26E8">
      <w:pPr>
        <w:pStyle w:val="BodyText"/>
        <w:ind w:firstLine="720"/>
      </w:pPr>
      <w:r w:rsidRPr="00C65F7E">
        <w:t xml:space="preserve">During winter, foraging behavior persisted at lower levels in lower Knik Arm, Beluga River, Trading Bay, and Tuxedni Bay. </w:t>
      </w:r>
      <w:r w:rsidR="00F758E9">
        <w:t>T</w:t>
      </w:r>
      <w:r w:rsidRPr="00C65F7E">
        <w:t>raditional knowledge reports suggest CIBW movements are closely associated with presence of prey</w:t>
      </w:r>
      <w:r w:rsidR="00F758E9" w:rsidRPr="00F758E9">
        <w:t xml:space="preserve"> </w:t>
      </w:r>
      <w:r w:rsidR="00F758E9">
        <w:t>(</w:t>
      </w:r>
      <w:r w:rsidR="00F758E9" w:rsidRPr="00C65F7E">
        <w:t>Huntington 2000)</w:t>
      </w:r>
      <w:r w:rsidRPr="00C65F7E">
        <w:t xml:space="preserve">. </w:t>
      </w:r>
      <w:r w:rsidR="00F758E9">
        <w:t>N</w:t>
      </w:r>
      <w:r w:rsidRPr="00C65F7E">
        <w:t>ear Tyonek and the Beluga River flats, CIBW</w:t>
      </w:r>
      <w:r w:rsidR="00F133FD">
        <w:t>s</w:t>
      </w:r>
      <w:r w:rsidRPr="00C65F7E">
        <w:t xml:space="preserve"> arrive in late April following runs of eulachon</w:t>
      </w:r>
      <w:r w:rsidR="00F758E9">
        <w:t xml:space="preserve"> and </w:t>
      </w:r>
      <w:r w:rsidRPr="00C65F7E">
        <w:t xml:space="preserve">have been reported in large groups (100 to 200 animals) </w:t>
      </w:r>
      <w:r w:rsidR="00F133FD">
        <w:t>in</w:t>
      </w:r>
      <w:r w:rsidR="00F133FD" w:rsidRPr="00C65F7E">
        <w:t xml:space="preserve"> the Susitna Flats, </w:t>
      </w:r>
      <w:r w:rsidRPr="00C65F7E">
        <w:t>beginning in late April and early May</w:t>
      </w:r>
      <w:r w:rsidR="00F133FD">
        <w:t xml:space="preserve">, where they </w:t>
      </w:r>
      <w:r w:rsidRPr="00C65F7E">
        <w:t xml:space="preserve">stay throughout the summer </w:t>
      </w:r>
      <w:r w:rsidR="004E1413">
        <w:t>feeding on</w:t>
      </w:r>
      <w:r w:rsidRPr="00C65F7E">
        <w:t xml:space="preserve"> salmon (</w:t>
      </w:r>
      <w:bookmarkStart w:id="5" w:name="_Hlk190176410"/>
      <w:r w:rsidRPr="00C65F7E">
        <w:t>Huntington</w:t>
      </w:r>
      <w:r w:rsidR="004F2C02">
        <w:t>,</w:t>
      </w:r>
      <w:r w:rsidRPr="00C65F7E">
        <w:t xml:space="preserve"> 2000</w:t>
      </w:r>
      <w:bookmarkEnd w:id="5"/>
      <w:r w:rsidRPr="00C65F7E">
        <w:t xml:space="preserve">). </w:t>
      </w:r>
      <w:r w:rsidR="00F133FD">
        <w:t>S</w:t>
      </w:r>
      <w:r w:rsidRPr="00C65F7E">
        <w:t xml:space="preserve">tomach </w:t>
      </w:r>
      <w:r w:rsidRPr="00C65F7E">
        <w:lastRenderedPageBreak/>
        <w:t>contents of 12 CIBW</w:t>
      </w:r>
      <w:r w:rsidR="00F133FD">
        <w:t>s</w:t>
      </w:r>
      <w:r w:rsidRPr="00C65F7E">
        <w:t xml:space="preserve"> collected between April and November 1995–2003 found eulachon and, to a lesser extent, </w:t>
      </w:r>
      <w:r w:rsidR="00F133FD">
        <w:t>cod</w:t>
      </w:r>
      <w:r w:rsidR="00F133FD" w:rsidRPr="00C65F7E">
        <w:t xml:space="preserve"> </w:t>
      </w:r>
      <w:r w:rsidRPr="00C65F7E">
        <w:t>(</w:t>
      </w:r>
      <w:r w:rsidRPr="007B2C84">
        <w:rPr>
          <w:i/>
        </w:rPr>
        <w:t>Gadidae</w:t>
      </w:r>
      <w:r w:rsidRPr="00C65F7E">
        <w:t xml:space="preserve"> sp.) were the most abundant fish prey during the early spring (Apr–Jun), </w:t>
      </w:r>
      <w:r w:rsidR="00F133FD">
        <w:t xml:space="preserve">while </w:t>
      </w:r>
      <w:r w:rsidRPr="00C65F7E">
        <w:t xml:space="preserve">salmon were dominant during late spring and summer (Jul–Sep) </w:t>
      </w:r>
      <w:r w:rsidR="00F133FD">
        <w:t>(</w:t>
      </w:r>
      <w:r w:rsidR="00F133FD" w:rsidRPr="00C65F7E">
        <w:t xml:space="preserve">Hobbs </w:t>
      </w:r>
      <w:r w:rsidR="00F133FD">
        <w:t>et al.,</w:t>
      </w:r>
      <w:r w:rsidR="00F133FD" w:rsidRPr="00C65F7E">
        <w:t xml:space="preserve"> 2006)</w:t>
      </w:r>
      <w:r w:rsidR="00F133FD">
        <w:t>.</w:t>
      </w:r>
      <w:r w:rsidR="00F133FD" w:rsidRPr="00C65F7E">
        <w:t xml:space="preserve">  </w:t>
      </w:r>
      <w:r w:rsidR="003E0349">
        <w:t>The seasonal shift in CIBWs’ stomach contents aligns</w:t>
      </w:r>
      <w:r w:rsidRPr="00C65F7E">
        <w:t xml:space="preserve"> with the timing of fish runs, with eulachon primarily occurring in April and May and salmon occurring in May through August. </w:t>
      </w:r>
      <w:r w:rsidR="00F133FD">
        <w:t>A</w:t>
      </w:r>
      <w:r w:rsidR="00F133FD" w:rsidRPr="00C65F7E">
        <w:t xml:space="preserve">erial survey data </w:t>
      </w:r>
      <w:r w:rsidR="00F133FD">
        <w:t>for</w:t>
      </w:r>
      <w:r w:rsidRPr="00C65F7E">
        <w:t xml:space="preserve"> </w:t>
      </w:r>
      <w:r w:rsidR="004E1413" w:rsidRPr="00C65F7E">
        <w:t>CIBW</w:t>
      </w:r>
      <w:r w:rsidR="004E1413">
        <w:t>s</w:t>
      </w:r>
      <w:r w:rsidR="004E1413" w:rsidRPr="00C65F7E">
        <w:t xml:space="preserve"> </w:t>
      </w:r>
      <w:r w:rsidR="004E1413">
        <w:t xml:space="preserve">in </w:t>
      </w:r>
      <w:r w:rsidRPr="00C65F7E">
        <w:t>2013 and 2014</w:t>
      </w:r>
      <w:r w:rsidR="00BA74F2">
        <w:t xml:space="preserve"> </w:t>
      </w:r>
      <w:r w:rsidRPr="00C65F7E">
        <w:t>found</w:t>
      </w:r>
      <w:r w:rsidR="00BA74F2">
        <w:t xml:space="preserve"> the</w:t>
      </w:r>
      <w:r w:rsidR="004E1413">
        <w:t>ir</w:t>
      </w:r>
      <w:r w:rsidR="00BA74F2">
        <w:t xml:space="preserve"> </w:t>
      </w:r>
      <w:r w:rsidRPr="00C65F7E">
        <w:t xml:space="preserve">seasonal distribution </w:t>
      </w:r>
      <w:r w:rsidR="00BA74F2">
        <w:t xml:space="preserve">matched </w:t>
      </w:r>
      <w:r w:rsidR="004E1413">
        <w:t xml:space="preserve">that of </w:t>
      </w:r>
      <w:r w:rsidR="00BA74F2">
        <w:t xml:space="preserve">the </w:t>
      </w:r>
      <w:r w:rsidRPr="00C65F7E">
        <w:t>prey distribution, including eulachon, and salmon in the Susitna and Beluga rivers and Chickaloon Bay, suggesting CIBW</w:t>
      </w:r>
      <w:r w:rsidR="00F133FD">
        <w:t>s</w:t>
      </w:r>
      <w:r w:rsidRPr="00C65F7E">
        <w:t xml:space="preserve"> select habitats based on the availability of fish species </w:t>
      </w:r>
      <w:proofErr w:type="gramStart"/>
      <w:r w:rsidRPr="00C65F7E">
        <w:t>found in</w:t>
      </w:r>
      <w:proofErr w:type="gramEnd"/>
      <w:r w:rsidRPr="00C65F7E">
        <w:t xml:space="preserve"> nearshore bays and river mouths</w:t>
      </w:r>
      <w:r w:rsidR="00F133FD" w:rsidRPr="00F133FD">
        <w:t xml:space="preserve"> </w:t>
      </w:r>
      <w:r w:rsidR="00F133FD">
        <w:t>(</w:t>
      </w:r>
      <w:r w:rsidR="00F133FD" w:rsidRPr="00C65F7E">
        <w:t xml:space="preserve">Wolf </w:t>
      </w:r>
      <w:r w:rsidR="00F133FD">
        <w:t>et al.,</w:t>
      </w:r>
      <w:r w:rsidR="00F133FD" w:rsidRPr="00C65F7E">
        <w:t xml:space="preserve"> 2018)</w:t>
      </w:r>
      <w:r w:rsidRPr="00C65F7E">
        <w:t>.</w:t>
      </w:r>
      <w:r w:rsidR="00F93DEF">
        <w:t xml:space="preserve"> </w:t>
      </w:r>
      <w:r w:rsidR="00F133FD">
        <w:t>However</w:t>
      </w:r>
      <w:r w:rsidR="00F93DEF">
        <w:t xml:space="preserve">, </w:t>
      </w:r>
      <w:r w:rsidRPr="00C65F7E">
        <w:t xml:space="preserve">prey availability alone is unlikely to explain the recent changes in CIBW spatial distribution </w:t>
      </w:r>
      <w:r w:rsidR="00F133FD">
        <w:t>because</w:t>
      </w:r>
      <w:r w:rsidRPr="00C65F7E">
        <w:t xml:space="preserve"> some areas of high prey densities (i.e., the Kasilof and Kenai </w:t>
      </w:r>
      <w:r w:rsidR="00F133FD">
        <w:t>r</w:t>
      </w:r>
      <w:r w:rsidRPr="00C65F7E">
        <w:t>iver</w:t>
      </w:r>
      <w:r w:rsidR="00F133FD">
        <w:t>s</w:t>
      </w:r>
      <w:r w:rsidRPr="00C65F7E">
        <w:t xml:space="preserve">) are </w:t>
      </w:r>
      <w:r w:rsidR="00BA74F2">
        <w:t>no longer used</w:t>
      </w:r>
      <w:r w:rsidRPr="00C65F7E">
        <w:t xml:space="preserve"> by CIBW</w:t>
      </w:r>
      <w:r w:rsidR="00F133FD">
        <w:t>s</w:t>
      </w:r>
      <w:r w:rsidRPr="00C65F7E">
        <w:t xml:space="preserve"> in the summer months</w:t>
      </w:r>
      <w:r w:rsidR="00F133FD" w:rsidRPr="00F133FD">
        <w:t xml:space="preserve"> </w:t>
      </w:r>
      <w:r w:rsidR="00F133FD">
        <w:t>(</w:t>
      </w:r>
      <w:r w:rsidR="00F133FD" w:rsidRPr="00C65F7E">
        <w:t xml:space="preserve">McHuron </w:t>
      </w:r>
      <w:r w:rsidR="00F133FD">
        <w:t>et al.,</w:t>
      </w:r>
      <w:r w:rsidR="00F133FD" w:rsidRPr="00C65F7E">
        <w:t xml:space="preserve"> 2023)</w:t>
      </w:r>
      <w:r w:rsidRPr="00C65F7E">
        <w:t>.</w:t>
      </w:r>
    </w:p>
    <w:p w14:paraId="0877E8F4" w14:textId="2A6ADD6C" w:rsidR="005D52BC" w:rsidRDefault="005D52BC" w:rsidP="008C26E8">
      <w:pPr>
        <w:pStyle w:val="BodyText"/>
        <w:ind w:firstLine="720"/>
      </w:pPr>
      <w:r w:rsidRPr="00C65F7E">
        <w:t>Overall, there is a paucity of information on CIBW diet composition and prey. Most</w:t>
      </w:r>
      <w:r w:rsidR="00DE0001">
        <w:t xml:space="preserve"> </w:t>
      </w:r>
      <w:r w:rsidRPr="00C65F7E">
        <w:t>data come from</w:t>
      </w:r>
      <w:r w:rsidRPr="00C65F7E">
        <w:rPr>
          <w:rFonts w:eastAsiaTheme="minorHAnsi"/>
        </w:rPr>
        <w:t xml:space="preserve"> stomach content</w:t>
      </w:r>
      <w:r w:rsidR="00106F56">
        <w:rPr>
          <w:rFonts w:eastAsiaTheme="minorHAnsi"/>
        </w:rPr>
        <w:t>s</w:t>
      </w:r>
      <w:r w:rsidRPr="00C65F7E">
        <w:rPr>
          <w:rFonts w:eastAsiaTheme="minorHAnsi"/>
        </w:rPr>
        <w:t xml:space="preserve"> </w:t>
      </w:r>
      <w:r w:rsidR="00106F56">
        <w:rPr>
          <w:rFonts w:eastAsiaTheme="minorHAnsi"/>
        </w:rPr>
        <w:t xml:space="preserve">of </w:t>
      </w:r>
      <w:r w:rsidRPr="00C65F7E">
        <w:rPr>
          <w:rFonts w:eastAsiaTheme="minorHAnsi"/>
        </w:rPr>
        <w:t>subsistence harvest</w:t>
      </w:r>
      <w:r w:rsidR="00106F56">
        <w:rPr>
          <w:rFonts w:eastAsiaTheme="minorHAnsi"/>
        </w:rPr>
        <w:t>ed</w:t>
      </w:r>
      <w:r w:rsidRPr="00C65F7E">
        <w:rPr>
          <w:rFonts w:eastAsiaTheme="minorHAnsi"/>
        </w:rPr>
        <w:t xml:space="preserve"> </w:t>
      </w:r>
      <w:r w:rsidR="00106F56">
        <w:rPr>
          <w:rFonts w:eastAsiaTheme="minorHAnsi"/>
        </w:rPr>
        <w:t xml:space="preserve">belugas during </w:t>
      </w:r>
      <w:r w:rsidRPr="00C65F7E">
        <w:rPr>
          <w:rFonts w:eastAsiaTheme="minorHAnsi"/>
        </w:rPr>
        <w:t>1992‒2012</w:t>
      </w:r>
      <w:r w:rsidR="00106F56">
        <w:rPr>
          <w:rFonts w:eastAsiaTheme="minorHAnsi"/>
        </w:rPr>
        <w:t xml:space="preserve"> and </w:t>
      </w:r>
      <w:r w:rsidRPr="00C65F7E">
        <w:rPr>
          <w:rFonts w:eastAsiaTheme="minorHAnsi"/>
        </w:rPr>
        <w:t>dead stranded whales</w:t>
      </w:r>
      <w:r w:rsidR="00106F56">
        <w:rPr>
          <w:rFonts w:eastAsiaTheme="minorHAnsi"/>
        </w:rPr>
        <w:t>. T</w:t>
      </w:r>
      <w:r w:rsidRPr="00C65F7E">
        <w:rPr>
          <w:rFonts w:eastAsiaTheme="minorHAnsi"/>
        </w:rPr>
        <w:t>raditional knowledge</w:t>
      </w:r>
      <w:r w:rsidR="00106F56">
        <w:rPr>
          <w:rFonts w:eastAsiaTheme="minorHAnsi"/>
        </w:rPr>
        <w:t xml:space="preserve"> provides important diet information</w:t>
      </w:r>
      <w:r w:rsidR="00696968">
        <w:rPr>
          <w:rFonts w:eastAsiaTheme="minorHAnsi"/>
        </w:rPr>
        <w:t>,</w:t>
      </w:r>
      <w:r w:rsidR="00106F56">
        <w:rPr>
          <w:rFonts w:eastAsiaTheme="minorHAnsi"/>
        </w:rPr>
        <w:t xml:space="preserve"> however</w:t>
      </w:r>
      <w:r w:rsidR="00696968">
        <w:rPr>
          <w:rFonts w:eastAsiaTheme="minorHAnsi"/>
        </w:rPr>
        <w:t xml:space="preserve"> mo</w:t>
      </w:r>
      <w:r w:rsidR="00106F56">
        <w:rPr>
          <w:rFonts w:eastAsiaTheme="minorHAnsi"/>
        </w:rPr>
        <w:t>s</w:t>
      </w:r>
      <w:r w:rsidR="00696968">
        <w:rPr>
          <w:rFonts w:eastAsiaTheme="minorHAnsi"/>
        </w:rPr>
        <w:t>t</w:t>
      </w:r>
      <w:r w:rsidR="00106F56">
        <w:rPr>
          <w:rFonts w:eastAsiaTheme="minorHAnsi"/>
        </w:rPr>
        <w:t>ly for</w:t>
      </w:r>
      <w:r w:rsidR="00696968">
        <w:rPr>
          <w:rFonts w:eastAsiaTheme="minorHAnsi"/>
        </w:rPr>
        <w:t xml:space="preserve"> spring and summer months</w:t>
      </w:r>
      <w:r w:rsidRPr="00C65F7E">
        <w:rPr>
          <w:rFonts w:eastAsiaTheme="minorHAnsi"/>
        </w:rPr>
        <w:t xml:space="preserve">. Stomach content analysis </w:t>
      </w:r>
      <w:proofErr w:type="gramStart"/>
      <w:r w:rsidRPr="00C65F7E">
        <w:rPr>
          <w:rFonts w:eastAsiaTheme="minorHAnsi"/>
        </w:rPr>
        <w:t>found</w:t>
      </w:r>
      <w:r w:rsidR="00830A98">
        <w:rPr>
          <w:rFonts w:eastAsiaTheme="minorHAnsi"/>
        </w:rPr>
        <w:t>,</w:t>
      </w:r>
      <w:proofErr w:type="gramEnd"/>
      <w:r w:rsidR="00830A98" w:rsidRPr="00C65F7E">
        <w:rPr>
          <w:rFonts w:eastAsiaTheme="minorHAnsi"/>
        </w:rPr>
        <w:t xml:space="preserve"> chum</w:t>
      </w:r>
      <w:r w:rsidR="00830A98">
        <w:rPr>
          <w:rFonts w:eastAsiaTheme="minorHAnsi"/>
        </w:rPr>
        <w:t xml:space="preserve"> (</w:t>
      </w:r>
      <w:r w:rsidR="00830A98" w:rsidRPr="00AC52C4">
        <w:rPr>
          <w:rFonts w:eastAsiaTheme="minorHAnsi"/>
          <w:i/>
          <w:iCs/>
        </w:rPr>
        <w:t>Oncorhynchus keta</w:t>
      </w:r>
      <w:r w:rsidR="00830A98">
        <w:rPr>
          <w:rFonts w:eastAsiaTheme="minorHAnsi"/>
        </w:rPr>
        <w:t xml:space="preserve">), and </w:t>
      </w:r>
      <w:r w:rsidRPr="00C65F7E">
        <w:rPr>
          <w:rFonts w:eastAsiaTheme="minorHAnsi"/>
        </w:rPr>
        <w:t>coho</w:t>
      </w:r>
      <w:r w:rsidR="00830A98">
        <w:rPr>
          <w:rFonts w:eastAsiaTheme="minorHAnsi"/>
        </w:rPr>
        <w:t xml:space="preserve"> (</w:t>
      </w:r>
      <w:r w:rsidR="00830A98" w:rsidRPr="00C11380">
        <w:rPr>
          <w:rFonts w:eastAsiaTheme="minorHAnsi"/>
          <w:i/>
          <w:iCs/>
        </w:rPr>
        <w:t>Oncorhynchus kisutch</w:t>
      </w:r>
      <w:r w:rsidR="00830A98">
        <w:rPr>
          <w:rFonts w:eastAsiaTheme="minorHAnsi"/>
        </w:rPr>
        <w:t>)</w:t>
      </w:r>
      <w:r w:rsidRPr="00C65F7E">
        <w:rPr>
          <w:rFonts w:eastAsiaTheme="minorHAnsi"/>
        </w:rPr>
        <w:t xml:space="preserve"> salmon within the stomachs of CIBW along with saffron and Pacific cod (</w:t>
      </w:r>
      <w:r w:rsidRPr="00C65F7E">
        <w:rPr>
          <w:rFonts w:eastAsiaTheme="minorHAnsi"/>
          <w:i/>
          <w:iCs/>
        </w:rPr>
        <w:t xml:space="preserve">Eleginus gracilis </w:t>
      </w:r>
      <w:r w:rsidRPr="00C65F7E">
        <w:rPr>
          <w:rFonts w:eastAsiaTheme="minorHAnsi"/>
        </w:rPr>
        <w:t xml:space="preserve">and </w:t>
      </w:r>
      <w:r w:rsidRPr="00C65F7E">
        <w:rPr>
          <w:rFonts w:eastAsiaTheme="minorHAnsi"/>
          <w:i/>
          <w:iCs/>
        </w:rPr>
        <w:t>Gadus macrocephalus</w:t>
      </w:r>
      <w:r w:rsidRPr="00C65F7E">
        <w:rPr>
          <w:rFonts w:eastAsiaTheme="minorHAnsi"/>
        </w:rPr>
        <w:t>), walleye pollock (</w:t>
      </w:r>
      <w:r w:rsidRPr="00C65F7E">
        <w:rPr>
          <w:rFonts w:eastAsiaTheme="minorHAnsi"/>
          <w:i/>
          <w:iCs/>
        </w:rPr>
        <w:t>Gadus</w:t>
      </w:r>
      <w:r w:rsidRPr="00C65F7E">
        <w:rPr>
          <w:rFonts w:eastAsiaTheme="minorHAnsi"/>
        </w:rPr>
        <w:t xml:space="preserve"> </w:t>
      </w:r>
      <w:r w:rsidRPr="00C65F7E">
        <w:rPr>
          <w:rFonts w:eastAsiaTheme="minorHAnsi"/>
          <w:i/>
        </w:rPr>
        <w:t>chalcogramma</w:t>
      </w:r>
      <w:r w:rsidRPr="00C65F7E">
        <w:rPr>
          <w:rFonts w:eastAsiaTheme="minorHAnsi"/>
        </w:rPr>
        <w:t>), eulachon, starry flounder (</w:t>
      </w:r>
      <w:r w:rsidRPr="00C65F7E">
        <w:rPr>
          <w:rFonts w:eastAsiaTheme="minorHAnsi"/>
          <w:i/>
          <w:iCs/>
        </w:rPr>
        <w:t>Platichthys stellatus)</w:t>
      </w:r>
      <w:r w:rsidRPr="00C65F7E">
        <w:rPr>
          <w:rFonts w:eastAsiaTheme="minorHAnsi"/>
        </w:rPr>
        <w:t xml:space="preserve"> and yellowfin sole (</w:t>
      </w:r>
      <w:r w:rsidRPr="00C65F7E">
        <w:rPr>
          <w:rFonts w:eastAsiaTheme="minorHAnsi"/>
          <w:i/>
          <w:iCs/>
        </w:rPr>
        <w:t>Limanda aspera</w:t>
      </w:r>
      <w:r w:rsidRPr="00C65F7E">
        <w:rPr>
          <w:rFonts w:eastAsiaTheme="minorHAnsi"/>
        </w:rPr>
        <w:t xml:space="preserve">; </w:t>
      </w:r>
      <w:r w:rsidR="00156DC0">
        <w:rPr>
          <w:rFonts w:eastAsiaTheme="minorHAnsi"/>
        </w:rPr>
        <w:t xml:space="preserve">Huntington 2000; </w:t>
      </w:r>
      <w:r w:rsidRPr="00C65F7E">
        <w:rPr>
          <w:rFonts w:eastAsiaTheme="minorHAnsi"/>
        </w:rPr>
        <w:t xml:space="preserve">Hobbs </w:t>
      </w:r>
      <w:r w:rsidR="006A4125">
        <w:rPr>
          <w:rFonts w:eastAsiaTheme="minorHAnsi"/>
        </w:rPr>
        <w:t>et al.,</w:t>
      </w:r>
      <w:r w:rsidRPr="00C65F7E">
        <w:rPr>
          <w:rFonts w:eastAsiaTheme="minorHAnsi"/>
        </w:rPr>
        <w:t xml:space="preserve"> 2006</w:t>
      </w:r>
      <w:r w:rsidR="00537552">
        <w:rPr>
          <w:rFonts w:eastAsiaTheme="minorHAnsi"/>
        </w:rPr>
        <w:t>;</w:t>
      </w:r>
      <w:r w:rsidRPr="00C65F7E">
        <w:rPr>
          <w:rFonts w:eastAsiaTheme="minorHAnsi"/>
        </w:rPr>
        <w:t xml:space="preserve"> Quakenbush </w:t>
      </w:r>
      <w:r w:rsidR="006A4125">
        <w:rPr>
          <w:rFonts w:eastAsiaTheme="minorHAnsi"/>
        </w:rPr>
        <w:t>et al.,</w:t>
      </w:r>
      <w:r w:rsidRPr="00C65F7E">
        <w:rPr>
          <w:rFonts w:eastAsiaTheme="minorHAnsi"/>
        </w:rPr>
        <w:t xml:space="preserve"> 2015). Invertebrate prey (e.g., shrimp, polychaetes, and amphipods) were also found, however less commonly than in other Alaska beluga stocks. </w:t>
      </w:r>
      <w:r w:rsidR="00696968">
        <w:rPr>
          <w:rFonts w:eastAsiaTheme="minorHAnsi"/>
        </w:rPr>
        <w:t>E</w:t>
      </w:r>
      <w:r w:rsidRPr="00C65F7E">
        <w:rPr>
          <w:rFonts w:eastAsiaTheme="minorHAnsi"/>
        </w:rPr>
        <w:t>ulachon and Pacific cod were exclusively found in CIBW diet and not in other Alaska stocks</w:t>
      </w:r>
      <w:r w:rsidR="00696968">
        <w:rPr>
          <w:rFonts w:eastAsiaTheme="minorHAnsi"/>
        </w:rPr>
        <w:t xml:space="preserve"> (Quakenbush et al., 2015)</w:t>
      </w:r>
      <w:r w:rsidRPr="00C65F7E">
        <w:rPr>
          <w:rFonts w:eastAsiaTheme="minorHAnsi"/>
        </w:rPr>
        <w:t>. Traditional knowledge</w:t>
      </w:r>
      <w:r w:rsidR="00DE0001">
        <w:rPr>
          <w:rFonts w:eastAsiaTheme="minorHAnsi"/>
        </w:rPr>
        <w:t xml:space="preserve"> </w:t>
      </w:r>
      <w:r w:rsidRPr="00C65F7E">
        <w:rPr>
          <w:rFonts w:eastAsiaTheme="minorHAnsi"/>
        </w:rPr>
        <w:t>suggest</w:t>
      </w:r>
      <w:r w:rsidR="00696968">
        <w:rPr>
          <w:rFonts w:eastAsiaTheme="minorHAnsi"/>
        </w:rPr>
        <w:t>s</w:t>
      </w:r>
      <w:r w:rsidRPr="00C65F7E">
        <w:rPr>
          <w:rFonts w:eastAsiaTheme="minorHAnsi"/>
        </w:rPr>
        <w:t xml:space="preserve"> CIBW</w:t>
      </w:r>
      <w:r w:rsidR="00321107">
        <w:rPr>
          <w:rFonts w:eastAsiaTheme="minorHAnsi"/>
        </w:rPr>
        <w:t>s</w:t>
      </w:r>
      <w:r w:rsidRPr="00C65F7E">
        <w:rPr>
          <w:rFonts w:eastAsiaTheme="minorHAnsi"/>
        </w:rPr>
        <w:t xml:space="preserve"> prefer </w:t>
      </w:r>
      <w:r w:rsidRPr="00C65F7E">
        <w:rPr>
          <w:rFonts w:eastAsiaTheme="minorHAnsi"/>
        </w:rPr>
        <w:lastRenderedPageBreak/>
        <w:t>sockeye salmon</w:t>
      </w:r>
      <w:r w:rsidR="00830A98">
        <w:rPr>
          <w:rFonts w:eastAsiaTheme="minorHAnsi"/>
        </w:rPr>
        <w:t xml:space="preserve"> (</w:t>
      </w:r>
      <w:r w:rsidR="00830A98" w:rsidRPr="00C11380">
        <w:rPr>
          <w:rFonts w:eastAsiaTheme="minorHAnsi"/>
          <w:i/>
          <w:iCs/>
        </w:rPr>
        <w:t>Oncorhynchus nerka</w:t>
      </w:r>
      <w:r w:rsidR="00830A98">
        <w:rPr>
          <w:rFonts w:eastAsiaTheme="minorHAnsi"/>
        </w:rPr>
        <w:t>)</w:t>
      </w:r>
      <w:r w:rsidR="00941B29">
        <w:rPr>
          <w:rFonts w:eastAsiaTheme="minorHAnsi"/>
        </w:rPr>
        <w:t>,</w:t>
      </w:r>
      <w:r w:rsidRPr="00C65F7E">
        <w:rPr>
          <w:rFonts w:eastAsiaTheme="minorHAnsi"/>
        </w:rPr>
        <w:t xml:space="preserve"> and that Pacific herring (</w:t>
      </w:r>
      <w:r w:rsidRPr="00C65F7E">
        <w:rPr>
          <w:rFonts w:eastAsiaTheme="minorHAnsi"/>
          <w:i/>
          <w:iCs/>
        </w:rPr>
        <w:t>Clupea pallasii</w:t>
      </w:r>
      <w:r w:rsidRPr="00C65F7E">
        <w:rPr>
          <w:rFonts w:eastAsiaTheme="minorHAnsi"/>
        </w:rPr>
        <w:t xml:space="preserve">) </w:t>
      </w:r>
      <w:r w:rsidR="00F758E9">
        <w:rPr>
          <w:rFonts w:eastAsiaTheme="minorHAnsi"/>
        </w:rPr>
        <w:t>is an</w:t>
      </w:r>
      <w:r w:rsidR="00F758E9" w:rsidRPr="00C65F7E">
        <w:rPr>
          <w:rFonts w:eastAsiaTheme="minorHAnsi"/>
        </w:rPr>
        <w:t xml:space="preserve"> </w:t>
      </w:r>
      <w:r w:rsidRPr="00C65F7E">
        <w:rPr>
          <w:rFonts w:eastAsiaTheme="minorHAnsi"/>
        </w:rPr>
        <w:t>additional source of prey (Huntington</w:t>
      </w:r>
      <w:r w:rsidR="00E93D3A">
        <w:rPr>
          <w:rFonts w:eastAsiaTheme="minorHAnsi"/>
        </w:rPr>
        <w:t>,</w:t>
      </w:r>
      <w:r w:rsidRPr="00C65F7E">
        <w:rPr>
          <w:rFonts w:eastAsiaTheme="minorHAnsi"/>
        </w:rPr>
        <w:t xml:space="preserve"> 2000). Although sockeye salmon and Pacific herring have been found in stomach</w:t>
      </w:r>
      <w:r w:rsidR="00321107">
        <w:rPr>
          <w:rFonts w:eastAsiaTheme="minorHAnsi"/>
        </w:rPr>
        <w:t xml:space="preserve"> content</w:t>
      </w:r>
      <w:r w:rsidRPr="00C65F7E">
        <w:rPr>
          <w:rFonts w:eastAsiaTheme="minorHAnsi"/>
        </w:rPr>
        <w:t>s of other stocks of beluga whales</w:t>
      </w:r>
      <w:r w:rsidR="00941B29">
        <w:rPr>
          <w:rFonts w:eastAsiaTheme="minorHAnsi"/>
        </w:rPr>
        <w:t>,</w:t>
      </w:r>
      <w:r w:rsidRPr="00C65F7E">
        <w:rPr>
          <w:rFonts w:eastAsiaTheme="minorHAnsi"/>
        </w:rPr>
        <w:t xml:space="preserve"> they have not been </w:t>
      </w:r>
      <w:r w:rsidR="004003A6">
        <w:rPr>
          <w:rFonts w:eastAsiaTheme="minorHAnsi"/>
        </w:rPr>
        <w:t>identified</w:t>
      </w:r>
      <w:r w:rsidR="004003A6" w:rsidRPr="00C65F7E">
        <w:rPr>
          <w:rFonts w:eastAsiaTheme="minorHAnsi"/>
        </w:rPr>
        <w:t xml:space="preserve"> </w:t>
      </w:r>
      <w:r w:rsidRPr="00C65F7E">
        <w:rPr>
          <w:rFonts w:eastAsiaTheme="minorHAnsi"/>
        </w:rPr>
        <w:t>in CIBW</w:t>
      </w:r>
      <w:r w:rsidR="00321107">
        <w:rPr>
          <w:rFonts w:eastAsiaTheme="minorHAnsi"/>
        </w:rPr>
        <w:t>s</w:t>
      </w:r>
      <w:r w:rsidR="004003A6">
        <w:rPr>
          <w:rFonts w:eastAsiaTheme="minorHAnsi"/>
        </w:rPr>
        <w:t>’</w:t>
      </w:r>
      <w:r w:rsidR="00DE0001">
        <w:rPr>
          <w:rFonts w:eastAsiaTheme="minorHAnsi"/>
        </w:rPr>
        <w:t xml:space="preserve"> </w:t>
      </w:r>
      <w:r w:rsidRPr="00C65F7E">
        <w:rPr>
          <w:rFonts w:eastAsiaTheme="minorHAnsi"/>
        </w:rPr>
        <w:t xml:space="preserve">(Quakenbush </w:t>
      </w:r>
      <w:r w:rsidR="006A4125">
        <w:rPr>
          <w:rFonts w:eastAsiaTheme="minorHAnsi"/>
        </w:rPr>
        <w:t>et al.,</w:t>
      </w:r>
      <w:r w:rsidRPr="00C65F7E">
        <w:rPr>
          <w:rFonts w:eastAsiaTheme="minorHAnsi"/>
        </w:rPr>
        <w:t xml:space="preserve"> 2015)</w:t>
      </w:r>
      <w:r w:rsidR="009D47B6">
        <w:rPr>
          <w:rFonts w:eastAsiaTheme="minorHAnsi"/>
        </w:rPr>
        <w:t>; h</w:t>
      </w:r>
      <w:r w:rsidR="00B44A1E" w:rsidRPr="00B44A1E">
        <w:rPr>
          <w:rFonts w:eastAsiaTheme="minorHAnsi"/>
        </w:rPr>
        <w:t xml:space="preserve">owever, in many cases, identifying salmon </w:t>
      </w:r>
      <w:r w:rsidR="00F4539A">
        <w:rPr>
          <w:rFonts w:eastAsiaTheme="minorHAnsi"/>
        </w:rPr>
        <w:t xml:space="preserve">to </w:t>
      </w:r>
      <w:r w:rsidR="00B44A1E" w:rsidRPr="00B44A1E">
        <w:rPr>
          <w:rFonts w:eastAsiaTheme="minorHAnsi"/>
        </w:rPr>
        <w:t xml:space="preserve">species from </w:t>
      </w:r>
      <w:r w:rsidR="00F4539A">
        <w:rPr>
          <w:rFonts w:eastAsiaTheme="minorHAnsi"/>
        </w:rPr>
        <w:t xml:space="preserve">their small </w:t>
      </w:r>
      <w:r w:rsidR="00B44A1E" w:rsidRPr="00B44A1E">
        <w:rPr>
          <w:rFonts w:eastAsiaTheme="minorHAnsi"/>
        </w:rPr>
        <w:t>otoliths</w:t>
      </w:r>
      <w:r w:rsidR="00C52542">
        <w:rPr>
          <w:rFonts w:eastAsiaTheme="minorHAnsi"/>
        </w:rPr>
        <w:t>,</w:t>
      </w:r>
      <w:r w:rsidR="00B44A1E" w:rsidRPr="00B44A1E">
        <w:rPr>
          <w:rFonts w:eastAsiaTheme="minorHAnsi"/>
        </w:rPr>
        <w:t xml:space="preserve"> </w:t>
      </w:r>
      <w:r w:rsidR="00C52542">
        <w:rPr>
          <w:rFonts w:eastAsiaTheme="minorHAnsi"/>
        </w:rPr>
        <w:t xml:space="preserve">that degrade easily </w:t>
      </w:r>
      <w:r w:rsidR="00B44A1E" w:rsidRPr="00B44A1E">
        <w:rPr>
          <w:rFonts w:eastAsiaTheme="minorHAnsi"/>
        </w:rPr>
        <w:t>in beluga stomachs</w:t>
      </w:r>
      <w:r w:rsidR="00C52542">
        <w:rPr>
          <w:rFonts w:eastAsiaTheme="minorHAnsi"/>
        </w:rPr>
        <w:t>,</w:t>
      </w:r>
      <w:r w:rsidR="00B44A1E" w:rsidRPr="00B44A1E">
        <w:rPr>
          <w:rFonts w:eastAsiaTheme="minorHAnsi"/>
        </w:rPr>
        <w:t xml:space="preserve"> is not possible (Quakenbush</w:t>
      </w:r>
      <w:r w:rsidR="00C52542">
        <w:rPr>
          <w:rFonts w:eastAsiaTheme="minorHAnsi"/>
        </w:rPr>
        <w:t xml:space="preserve"> et al. 2015</w:t>
      </w:r>
      <w:r w:rsidR="00B44A1E" w:rsidRPr="00B44A1E">
        <w:rPr>
          <w:rFonts w:eastAsiaTheme="minorHAnsi"/>
        </w:rPr>
        <w:t>).</w:t>
      </w:r>
      <w:r w:rsidR="00B44A1E">
        <w:rPr>
          <w:rFonts w:eastAsiaTheme="minorHAnsi"/>
        </w:rPr>
        <w:t xml:space="preserve"> </w:t>
      </w:r>
      <w:r w:rsidRPr="00C65F7E">
        <w:t xml:space="preserve"> </w:t>
      </w:r>
    </w:p>
    <w:p w14:paraId="7CF1F869" w14:textId="74168E31" w:rsidR="00652485" w:rsidRPr="00666CBA" w:rsidRDefault="00652485" w:rsidP="00652485">
      <w:pPr>
        <w:pStyle w:val="BodyText"/>
        <w:ind w:firstLine="720"/>
      </w:pPr>
      <w:r w:rsidRPr="00666CBA">
        <w:t>Summer feeding is believed to be very important to CIBW. When they arrive in UCI in the spring, their blubber is approximately 2–3 inches thick, but by fall, it can reach up to 1 foot thick (</w:t>
      </w:r>
      <w:r w:rsidRPr="00393259">
        <w:t>Huntington, 2000</w:t>
      </w:r>
      <w:r w:rsidRPr="00666CBA">
        <w:t xml:space="preserve">). For Bristol Bay belugas, the only other known resident beluga population in Alaska (excluding Yakutat whales) blubber mass has been shown to be </w:t>
      </w:r>
      <w:r w:rsidR="00436554">
        <w:t>lower</w:t>
      </w:r>
      <w:r w:rsidRPr="00666CBA">
        <w:t xml:space="preserve"> in the </w:t>
      </w:r>
      <w:r w:rsidR="00436554">
        <w:t>spring</w:t>
      </w:r>
      <w:r w:rsidRPr="00666CBA">
        <w:t xml:space="preserve"> and </w:t>
      </w:r>
      <w:r w:rsidR="00436554">
        <w:t>higher</w:t>
      </w:r>
      <w:r w:rsidRPr="00666CBA">
        <w:t xml:space="preserve"> in the fall (</w:t>
      </w:r>
      <w:r w:rsidRPr="00393259">
        <w:t>Cornick et al., 2016</w:t>
      </w:r>
      <w:r w:rsidRPr="00666CBA">
        <w:t xml:space="preserve">). Such fluctuations in </w:t>
      </w:r>
      <w:proofErr w:type="gramStart"/>
      <w:r w:rsidRPr="00666CBA">
        <w:t>blubber</w:t>
      </w:r>
      <w:proofErr w:type="gramEnd"/>
      <w:r w:rsidRPr="00666CBA">
        <w:t xml:space="preserve"> mass suggest that summer prey, particularly anadromous fish, may influence the size of these beluga populations.</w:t>
      </w:r>
    </w:p>
    <w:p w14:paraId="7B309CE6" w14:textId="169EC8CB" w:rsidR="005D52BC" w:rsidRPr="00C65F7E" w:rsidRDefault="00FC4BD6" w:rsidP="00C11380">
      <w:pPr>
        <w:pStyle w:val="BodyText"/>
        <w:ind w:firstLine="720"/>
      </w:pPr>
      <w:r>
        <w:t>R</w:t>
      </w:r>
      <w:r w:rsidR="005D52BC" w:rsidRPr="00C65F7E">
        <w:t>ecord</w:t>
      </w:r>
      <w:r w:rsidR="00517109">
        <w:t>s</w:t>
      </w:r>
      <w:r w:rsidR="005D52BC" w:rsidRPr="00C65F7E">
        <w:t xml:space="preserve"> of shellfish, fish, and marine mammal harvest</w:t>
      </w:r>
      <w:r>
        <w:t>s in</w:t>
      </w:r>
      <w:r w:rsidR="00321107" w:rsidRPr="00321107">
        <w:t xml:space="preserve"> </w:t>
      </w:r>
      <w:r w:rsidRPr="00C65F7E">
        <w:t xml:space="preserve">Cook Inlet </w:t>
      </w:r>
      <w:r>
        <w:t xml:space="preserve">have been kept </w:t>
      </w:r>
      <w:r w:rsidR="00321107">
        <w:t xml:space="preserve">for more than </w:t>
      </w:r>
      <w:r w:rsidR="00321107" w:rsidRPr="00C65F7E">
        <w:t>a century</w:t>
      </w:r>
      <w:r w:rsidR="005D52BC" w:rsidRPr="00C65F7E">
        <w:t>. The Alaska</w:t>
      </w:r>
      <w:r w:rsidR="005D52BC" w:rsidRPr="00C65F7E">
        <w:rPr>
          <w:rFonts w:eastAsiaTheme="minorHAnsi"/>
        </w:rPr>
        <w:t xml:space="preserve"> Department of Fish and Game (ADF&amp;G) manages the harvest of marine and freshwater fish and shellfish in Cook Inlet through commercial, sport, subsistence, and personal use fisheries. Fish</w:t>
      </w:r>
      <w:r w:rsidR="00321107">
        <w:rPr>
          <w:rFonts w:eastAsiaTheme="minorHAnsi"/>
        </w:rPr>
        <w:t>ery</w:t>
      </w:r>
      <w:r w:rsidR="005D52BC" w:rsidRPr="00C65F7E">
        <w:rPr>
          <w:rFonts w:eastAsiaTheme="minorHAnsi"/>
        </w:rPr>
        <w:t xml:space="preserve"> management</w:t>
      </w:r>
      <w:r w:rsidR="00323765">
        <w:rPr>
          <w:rFonts w:eastAsiaTheme="minorHAnsi"/>
        </w:rPr>
        <w:t xml:space="preserve"> </w:t>
      </w:r>
      <w:r w:rsidR="005D52BC" w:rsidRPr="00C65F7E">
        <w:rPr>
          <w:rFonts w:eastAsiaTheme="minorHAnsi"/>
        </w:rPr>
        <w:t>follows a sustained yield principle of harvest</w:t>
      </w:r>
      <w:r w:rsidR="00321107">
        <w:rPr>
          <w:rFonts w:eastAsiaTheme="minorHAnsi"/>
        </w:rPr>
        <w:t>,</w:t>
      </w:r>
      <w:r w:rsidR="005D52BC" w:rsidRPr="00C65F7E">
        <w:rPr>
          <w:rFonts w:eastAsiaTheme="minorHAnsi"/>
        </w:rPr>
        <w:t xml:space="preserve"> which is provided in Alaska law through management plans that dictate season, gear type, periods, areas, bag limits, requirements for participation</w:t>
      </w:r>
      <w:r w:rsidR="00517109">
        <w:rPr>
          <w:rFonts w:eastAsiaTheme="minorHAnsi"/>
        </w:rPr>
        <w:t xml:space="preserve"> and </w:t>
      </w:r>
      <w:r w:rsidR="005D52BC" w:rsidRPr="00C65F7E">
        <w:rPr>
          <w:rFonts w:eastAsiaTheme="minorHAnsi"/>
        </w:rPr>
        <w:t>reporting, abundance thresholds (i.</w:t>
      </w:r>
      <w:proofErr w:type="gramStart"/>
      <w:r w:rsidR="005D52BC" w:rsidRPr="00C65F7E">
        <w:rPr>
          <w:rFonts w:eastAsiaTheme="minorHAnsi"/>
        </w:rPr>
        <w:t>e.,</w:t>
      </w:r>
      <w:proofErr w:type="gramEnd"/>
      <w:r w:rsidR="005D52BC" w:rsidRPr="00C65F7E">
        <w:rPr>
          <w:rFonts w:eastAsiaTheme="minorHAnsi"/>
        </w:rPr>
        <w:t xml:space="preserve"> escapement goals)</w:t>
      </w:r>
      <w:r w:rsidR="00321107">
        <w:rPr>
          <w:rFonts w:eastAsiaTheme="minorHAnsi"/>
        </w:rPr>
        <w:t>,</w:t>
      </w:r>
      <w:r w:rsidR="005D52BC" w:rsidRPr="00C65F7E">
        <w:rPr>
          <w:rFonts w:eastAsiaTheme="minorHAnsi"/>
        </w:rPr>
        <w:t xml:space="preserve"> and monitoring efforts specific to each targeted stock. </w:t>
      </w:r>
      <w:bookmarkStart w:id="6" w:name="_Hlk159929610"/>
      <w:r w:rsidR="005D52BC" w:rsidRPr="00C65F7E">
        <w:rPr>
          <w:rFonts w:eastAsiaTheme="minorHAnsi"/>
        </w:rPr>
        <w:t xml:space="preserve">Research and monitoring efforts by ADF&amp;G </w:t>
      </w:r>
      <w:r w:rsidR="00321107">
        <w:rPr>
          <w:rFonts w:eastAsiaTheme="minorHAnsi"/>
        </w:rPr>
        <w:t xml:space="preserve">are </w:t>
      </w:r>
      <w:r w:rsidR="005D52BC" w:rsidRPr="00C65F7E">
        <w:rPr>
          <w:rFonts w:eastAsiaTheme="minorHAnsi"/>
        </w:rPr>
        <w:t>salmon</w:t>
      </w:r>
      <w:r w:rsidR="00321107">
        <w:rPr>
          <w:rFonts w:eastAsiaTheme="minorHAnsi"/>
        </w:rPr>
        <w:t>-centric</w:t>
      </w:r>
      <w:r w:rsidR="00517109">
        <w:rPr>
          <w:rFonts w:eastAsiaTheme="minorHAnsi"/>
        </w:rPr>
        <w:t xml:space="preserve"> and </w:t>
      </w:r>
      <w:r w:rsidR="004A1494">
        <w:rPr>
          <w:rFonts w:eastAsiaTheme="minorHAnsi"/>
        </w:rPr>
        <w:t>provide information on</w:t>
      </w:r>
      <w:r w:rsidR="00323765">
        <w:rPr>
          <w:rFonts w:eastAsiaTheme="minorHAnsi"/>
        </w:rPr>
        <w:t xml:space="preserve"> </w:t>
      </w:r>
      <w:r w:rsidR="005D52BC" w:rsidRPr="00C65F7E">
        <w:rPr>
          <w:rFonts w:eastAsiaTheme="minorHAnsi"/>
        </w:rPr>
        <w:t xml:space="preserve">escapement, harvest, age-composition, fish size, and in-season run timing. </w:t>
      </w:r>
      <w:bookmarkEnd w:id="6"/>
      <w:r w:rsidR="005D52BC" w:rsidRPr="00C65F7E">
        <w:rPr>
          <w:rFonts w:eastAsiaTheme="minorHAnsi"/>
        </w:rPr>
        <w:t xml:space="preserve">Data from certain stocks undergo additional statistical analysis and modeling to estimate the total number of salmon returning to a </w:t>
      </w:r>
      <w:r w:rsidR="005D52BC" w:rsidRPr="00C65F7E">
        <w:rPr>
          <w:rFonts w:eastAsiaTheme="minorHAnsi"/>
        </w:rPr>
        <w:lastRenderedPageBreak/>
        <w:t>drainage (e.g., total run size</w:t>
      </w:r>
      <w:r w:rsidR="0091616F">
        <w:rPr>
          <w:rFonts w:eastAsiaTheme="minorHAnsi"/>
        </w:rPr>
        <w:t>;</w:t>
      </w:r>
      <w:r w:rsidR="005D52BC" w:rsidRPr="00C65F7E">
        <w:rPr>
          <w:rFonts w:eastAsiaTheme="minorHAnsi"/>
        </w:rPr>
        <w:t xml:space="preserve"> Fleishman </w:t>
      </w:r>
      <w:r w:rsidR="00E93D3A">
        <w:rPr>
          <w:rFonts w:eastAsiaTheme="minorHAnsi"/>
        </w:rPr>
        <w:t>&amp;</w:t>
      </w:r>
      <w:r w:rsidR="005D52BC" w:rsidRPr="00C65F7E">
        <w:rPr>
          <w:rFonts w:eastAsiaTheme="minorHAnsi"/>
        </w:rPr>
        <w:t xml:space="preserve"> Reimer 2017). </w:t>
      </w:r>
      <w:r w:rsidR="005D52BC" w:rsidRPr="00C65F7E">
        <w:t>If</w:t>
      </w:r>
      <w:r w:rsidR="00323765">
        <w:t xml:space="preserve"> </w:t>
      </w:r>
      <w:r w:rsidR="005D52BC" w:rsidRPr="00C65F7E">
        <w:t xml:space="preserve">biological </w:t>
      </w:r>
      <w:r w:rsidR="00321107">
        <w:t xml:space="preserve">data are insufficient </w:t>
      </w:r>
      <w:r w:rsidR="005D52BC" w:rsidRPr="00C65F7E">
        <w:t>for a species, harvest levels are conservative.</w:t>
      </w:r>
    </w:p>
    <w:p w14:paraId="50A8215B" w14:textId="4B102043" w:rsidR="00CC4337" w:rsidRDefault="005D52BC" w:rsidP="00FF2DEF">
      <w:pPr>
        <w:pStyle w:val="BodyText"/>
        <w:ind w:firstLine="720"/>
      </w:pPr>
      <w:bookmarkStart w:id="7" w:name="_Hlk185417079"/>
      <w:r w:rsidRPr="00C65F7E">
        <w:t xml:space="preserve">Within UCI, all five species of Pacific salmon (Chinook, </w:t>
      </w:r>
      <w:r w:rsidR="009A572E">
        <w:t xml:space="preserve">chum, </w:t>
      </w:r>
      <w:r w:rsidRPr="00C65F7E">
        <w:t xml:space="preserve">coho, </w:t>
      </w:r>
      <w:r w:rsidR="009A572E" w:rsidRPr="00C65F7E">
        <w:t>pink</w:t>
      </w:r>
      <w:r w:rsidR="009A572E">
        <w:t xml:space="preserve">, and </w:t>
      </w:r>
      <w:r w:rsidR="00321107" w:rsidRPr="00C65F7E">
        <w:t>sockeye</w:t>
      </w:r>
      <w:r w:rsidRPr="00C65F7E">
        <w:t>), herring, eulachon, and razor clams</w:t>
      </w:r>
      <w:r w:rsidR="00830A98">
        <w:t xml:space="preserve"> </w:t>
      </w:r>
      <w:r w:rsidR="00830A98" w:rsidRPr="00C65F7E">
        <w:t>(</w:t>
      </w:r>
      <w:r w:rsidR="00830A98" w:rsidRPr="00C65F7E">
        <w:rPr>
          <w:i/>
          <w:iCs/>
        </w:rPr>
        <w:t>Siliqua patula</w:t>
      </w:r>
      <w:r w:rsidR="00830A98" w:rsidRPr="00C65F7E">
        <w:t>)</w:t>
      </w:r>
      <w:r w:rsidRPr="00C65F7E">
        <w:t xml:space="preserve">, are commercially harvested (Marston </w:t>
      </w:r>
      <w:r w:rsidR="00E264A8">
        <w:t>&amp;</w:t>
      </w:r>
      <w:r w:rsidRPr="00C65F7E">
        <w:t xml:space="preserve"> Frothingham</w:t>
      </w:r>
      <w:r w:rsidR="00E93D3A">
        <w:t>,</w:t>
      </w:r>
      <w:r w:rsidRPr="00C65F7E">
        <w:t xml:space="preserve"> 2022).</w:t>
      </w:r>
      <w:r w:rsidR="00321107">
        <w:t xml:space="preserve"> </w:t>
      </w:r>
      <w:proofErr w:type="gramStart"/>
      <w:r w:rsidR="00321107">
        <w:t>T</w:t>
      </w:r>
      <w:r w:rsidRPr="00C65F7E">
        <w:t>he majority of</w:t>
      </w:r>
      <w:proofErr w:type="gramEnd"/>
      <w:r w:rsidRPr="00C65F7E">
        <w:t xml:space="preserve"> the commercial harvest in UCI </w:t>
      </w:r>
      <w:r w:rsidR="001279C2" w:rsidRPr="001279C2">
        <w:t>consists of sockeye</w:t>
      </w:r>
      <w:r w:rsidR="00321107">
        <w:t xml:space="preserve"> salmon </w:t>
      </w:r>
      <w:r w:rsidR="001279C2" w:rsidRPr="001279C2">
        <w:t xml:space="preserve">from the Central District. </w:t>
      </w:r>
      <w:r w:rsidR="00F758A9" w:rsidRPr="00F758A9">
        <w:t>Between 1970 and 2020, the annual average commercial harvest across all salmon species in UCI was approximately 4 million fish, with sockeye salmon comprising 73% of the total).</w:t>
      </w:r>
      <w:bookmarkEnd w:id="7"/>
    </w:p>
    <w:p w14:paraId="7524E87D" w14:textId="0943E942" w:rsidR="00CC4337" w:rsidRPr="00C65F7E" w:rsidRDefault="005D52BC" w:rsidP="00F73896">
      <w:pPr>
        <w:pStyle w:val="BodyText"/>
        <w:ind w:firstLine="720"/>
      </w:pPr>
      <w:r w:rsidRPr="00C65F7E">
        <w:t xml:space="preserve">ADF&amp;G's primary monitoring activities center on Chinook and sockeye salmon, providing annual run size estimates for these species </w:t>
      </w:r>
      <w:r w:rsidR="00E9263F">
        <w:t>for</w:t>
      </w:r>
      <w:r w:rsidR="00E9263F" w:rsidRPr="00C65F7E">
        <w:t xml:space="preserve"> </w:t>
      </w:r>
      <w:r w:rsidRPr="00C65F7E">
        <w:t xml:space="preserve">several major </w:t>
      </w:r>
      <w:r w:rsidR="00321107">
        <w:t xml:space="preserve">tributaries of </w:t>
      </w:r>
      <w:r w:rsidRPr="00C65F7E">
        <w:t>Cook Inlet. For river systems in UCI with significant salmon runs</w:t>
      </w:r>
      <w:r w:rsidR="00732852">
        <w:t xml:space="preserve"> (&gt;</w:t>
      </w:r>
      <w:r w:rsidRPr="00C65F7E">
        <w:t xml:space="preserve"> 25,000 fish</w:t>
      </w:r>
      <w:r w:rsidR="00B85951">
        <w:t xml:space="preserve"> on average</w:t>
      </w:r>
      <w:r w:rsidR="00732852">
        <w:t>)</w:t>
      </w:r>
      <w:r w:rsidRPr="00C65F7E">
        <w:t xml:space="preserve">, Chinook salmon run sizes have been estimated </w:t>
      </w:r>
      <w:r w:rsidR="00E9263F">
        <w:t>for</w:t>
      </w:r>
      <w:r w:rsidR="00E9263F" w:rsidRPr="00C65F7E">
        <w:t xml:space="preserve"> </w:t>
      </w:r>
      <w:r w:rsidRPr="00C65F7E">
        <w:t>the Susitna and Kenai rivers</w:t>
      </w:r>
      <w:r w:rsidR="00527E3A">
        <w:t xml:space="preserve"> </w:t>
      </w:r>
      <w:r w:rsidR="00732852">
        <w:t>and</w:t>
      </w:r>
      <w:r w:rsidR="00732852" w:rsidRPr="00C65F7E">
        <w:t xml:space="preserve"> </w:t>
      </w:r>
      <w:r w:rsidRPr="00C65F7E">
        <w:t xml:space="preserve">sockeye salmon run sizes have been estimated </w:t>
      </w:r>
      <w:r w:rsidR="00E9263F">
        <w:t>for</w:t>
      </w:r>
      <w:r w:rsidR="00E9263F" w:rsidRPr="00C65F7E">
        <w:t xml:space="preserve"> </w:t>
      </w:r>
      <w:r w:rsidRPr="00C65F7E">
        <w:t xml:space="preserve">the Susitna, Kasilof, and Kenai rivers. In contrast, data on chum, coho, and pink salmon availability </w:t>
      </w:r>
      <w:r w:rsidR="001F729D">
        <w:t>are</w:t>
      </w:r>
      <w:r w:rsidR="001F729D" w:rsidRPr="00C65F7E">
        <w:t xml:space="preserve"> </w:t>
      </w:r>
      <w:r w:rsidRPr="00C65F7E">
        <w:t xml:space="preserve">notably </w:t>
      </w:r>
      <w:r w:rsidR="00321107">
        <w:t>scant</w:t>
      </w:r>
      <w:r w:rsidRPr="00C65F7E">
        <w:t xml:space="preserve">. The </w:t>
      </w:r>
      <w:r w:rsidR="00321107">
        <w:t>turbid</w:t>
      </w:r>
      <w:r w:rsidR="00321107" w:rsidRPr="00C65F7E">
        <w:t xml:space="preserve"> </w:t>
      </w:r>
      <w:r w:rsidRPr="00C65F7E">
        <w:t xml:space="preserve">waters of Cook Inlet preclude the use of aerial surveys to quantify herring, resulting in sparse data on </w:t>
      </w:r>
      <w:r w:rsidR="004A506A">
        <w:t xml:space="preserve">their </w:t>
      </w:r>
      <w:r w:rsidRPr="00C65F7E">
        <w:t xml:space="preserve">availability (Marston </w:t>
      </w:r>
      <w:r w:rsidR="007754B3">
        <w:t>&amp;</w:t>
      </w:r>
      <w:r w:rsidRPr="00C65F7E">
        <w:t xml:space="preserve"> Frothingham</w:t>
      </w:r>
      <w:r w:rsidR="00E93D3A">
        <w:t>,</w:t>
      </w:r>
      <w:r w:rsidRPr="00C65F7E">
        <w:t xml:space="preserve"> 2022). In UCI,</w:t>
      </w:r>
      <w:r w:rsidR="00527E3A">
        <w:t xml:space="preserve"> </w:t>
      </w:r>
      <w:r w:rsidR="00ED31F1">
        <w:t xml:space="preserve">commercial </w:t>
      </w:r>
      <w:r w:rsidRPr="00C65F7E">
        <w:t xml:space="preserve">herring </w:t>
      </w:r>
      <w:r w:rsidR="00ED31F1">
        <w:t xml:space="preserve">and eulachon </w:t>
      </w:r>
      <w:r w:rsidRPr="00C65F7E">
        <w:t xml:space="preserve">harvest </w:t>
      </w:r>
      <w:r w:rsidR="00ED31F1">
        <w:t>records are available after</w:t>
      </w:r>
      <w:r w:rsidR="00E86CC8">
        <w:t xml:space="preserve"> </w:t>
      </w:r>
      <w:r w:rsidRPr="00C65F7E">
        <w:t>1978</w:t>
      </w:r>
      <w:r w:rsidR="00E86CC8">
        <w:t>. T</w:t>
      </w:r>
      <w:r w:rsidRPr="00C65F7E">
        <w:t xml:space="preserve">he biomass of </w:t>
      </w:r>
      <w:r w:rsidR="004A506A" w:rsidRPr="00C65F7E">
        <w:t xml:space="preserve">spawning </w:t>
      </w:r>
      <w:r w:rsidRPr="00C65F7E">
        <w:t xml:space="preserve">eulachon </w:t>
      </w:r>
      <w:r w:rsidR="00696968">
        <w:t xml:space="preserve">was </w:t>
      </w:r>
      <w:r w:rsidRPr="00C65F7E">
        <w:t xml:space="preserve">only estimated for 2016 </w:t>
      </w:r>
      <w:r w:rsidR="00E9263F">
        <w:t>for</w:t>
      </w:r>
      <w:r w:rsidR="00E9263F" w:rsidRPr="00C65F7E">
        <w:t xml:space="preserve"> </w:t>
      </w:r>
      <w:r w:rsidRPr="00C65F7E">
        <w:t xml:space="preserve">the Susitna River (Willette </w:t>
      </w:r>
      <w:r w:rsidR="007754B3">
        <w:t>&amp;</w:t>
      </w:r>
      <w:r w:rsidRPr="00C65F7E">
        <w:t xml:space="preserve"> DeCino</w:t>
      </w:r>
      <w:r w:rsidR="00E93D3A">
        <w:t>,</w:t>
      </w:r>
      <w:r w:rsidRPr="00C65F7E">
        <w:t xml:space="preserve"> 2023). Some harvest data </w:t>
      </w:r>
      <w:proofErr w:type="gramStart"/>
      <w:r w:rsidRPr="00C65F7E">
        <w:t>exist</w:t>
      </w:r>
      <w:proofErr w:type="gramEnd"/>
      <w:r w:rsidRPr="00C65F7E">
        <w:t xml:space="preserve"> for sport, personal use, and subsistence fisheries around Cook Inlet </w:t>
      </w:r>
      <w:r w:rsidR="00B64A7F">
        <w:t>for</w:t>
      </w:r>
      <w:r w:rsidRPr="00C65F7E">
        <w:t xml:space="preserve"> all five species of salmon, herring, eulachon, lingcod (</w:t>
      </w:r>
      <w:r w:rsidRPr="00C65F7E">
        <w:rPr>
          <w:i/>
          <w:iCs/>
        </w:rPr>
        <w:t>Ophiodon elongatus</w:t>
      </w:r>
      <w:r w:rsidRPr="00C65F7E">
        <w:t>), rainbow trout (</w:t>
      </w:r>
      <w:r w:rsidRPr="00C65F7E">
        <w:rPr>
          <w:i/>
          <w:iCs/>
        </w:rPr>
        <w:t>Oncorhynchus mykiss</w:t>
      </w:r>
      <w:r w:rsidRPr="00C65F7E">
        <w:t>), Dolly Varden (</w:t>
      </w:r>
      <w:r w:rsidRPr="00C65F7E">
        <w:rPr>
          <w:i/>
          <w:iCs/>
        </w:rPr>
        <w:t>Salvelinus malma</w:t>
      </w:r>
      <w:r w:rsidRPr="00C65F7E">
        <w:t>), Arctic char (</w:t>
      </w:r>
      <w:r w:rsidRPr="00C65F7E">
        <w:rPr>
          <w:i/>
          <w:iCs/>
        </w:rPr>
        <w:t>Salvelinus alpinus</w:t>
      </w:r>
      <w:r w:rsidRPr="00C65F7E">
        <w:t>), halibut (</w:t>
      </w:r>
      <w:r w:rsidRPr="00C65F7E">
        <w:rPr>
          <w:i/>
          <w:iCs/>
        </w:rPr>
        <w:t>Hippoglossus stenolepis</w:t>
      </w:r>
      <w:r w:rsidRPr="00C65F7E">
        <w:t xml:space="preserve">), razor clams, </w:t>
      </w:r>
      <w:r w:rsidR="00527E3A">
        <w:t>T</w:t>
      </w:r>
      <w:r w:rsidR="007D3EEB" w:rsidRPr="00C65F7E">
        <w:t>anner</w:t>
      </w:r>
      <w:r w:rsidR="001F729D">
        <w:t xml:space="preserve"> crab</w:t>
      </w:r>
      <w:r w:rsidRPr="00C65F7E">
        <w:t xml:space="preserve"> </w:t>
      </w:r>
      <w:r w:rsidR="001F729D" w:rsidRPr="00C65F7E">
        <w:t>(</w:t>
      </w:r>
      <w:r w:rsidR="001F729D" w:rsidRPr="00C65F7E">
        <w:rPr>
          <w:i/>
          <w:iCs/>
        </w:rPr>
        <w:t>Chionoecetes bairdi</w:t>
      </w:r>
      <w:r w:rsidR="001F729D">
        <w:t>)</w:t>
      </w:r>
      <w:r w:rsidR="001F729D" w:rsidRPr="00C65F7E">
        <w:t xml:space="preserve"> </w:t>
      </w:r>
      <w:r w:rsidRPr="00C65F7E">
        <w:t xml:space="preserve">and </w:t>
      </w:r>
      <w:r w:rsidR="00D36B4A" w:rsidRPr="00C65F7E">
        <w:t>Dungeness</w:t>
      </w:r>
      <w:r w:rsidRPr="00C65F7E">
        <w:t xml:space="preserve"> crab </w:t>
      </w:r>
      <w:r w:rsidR="001F729D">
        <w:t>(</w:t>
      </w:r>
      <w:r w:rsidRPr="00C65F7E">
        <w:rPr>
          <w:i/>
          <w:iCs/>
        </w:rPr>
        <w:t>Metacarcinus magister</w:t>
      </w:r>
      <w:r w:rsidRPr="00C65F7E">
        <w:t>).</w:t>
      </w:r>
    </w:p>
    <w:p w14:paraId="04635E17" w14:textId="0E4F0BB0" w:rsidR="005D52BC" w:rsidRPr="00C65F7E" w:rsidRDefault="00E17F7D" w:rsidP="008C26E8">
      <w:pPr>
        <w:pStyle w:val="BodyText"/>
        <w:ind w:firstLine="720"/>
      </w:pPr>
      <w:r>
        <w:rPr>
          <w:rFonts w:eastAsiaTheme="minorHAnsi"/>
        </w:rPr>
        <w:lastRenderedPageBreak/>
        <w:t>O</w:t>
      </w:r>
      <w:r w:rsidR="005D52BC" w:rsidRPr="00C65F7E">
        <w:rPr>
          <w:rFonts w:eastAsiaTheme="minorHAnsi"/>
        </w:rPr>
        <w:t xml:space="preserve">utdated and limited information on CIBW diet composition and prey </w:t>
      </w:r>
      <w:r>
        <w:rPr>
          <w:rFonts w:eastAsiaTheme="minorHAnsi"/>
        </w:rPr>
        <w:t>availability greatly re</w:t>
      </w:r>
      <w:r w:rsidR="0004007E">
        <w:rPr>
          <w:rFonts w:eastAsiaTheme="minorHAnsi"/>
        </w:rPr>
        <w:t>stricts</w:t>
      </w:r>
      <w:r>
        <w:rPr>
          <w:rFonts w:eastAsiaTheme="minorHAnsi"/>
        </w:rPr>
        <w:t xml:space="preserve"> </w:t>
      </w:r>
      <w:r w:rsidR="003A152C">
        <w:rPr>
          <w:rFonts w:eastAsiaTheme="minorHAnsi"/>
        </w:rPr>
        <w:t>an</w:t>
      </w:r>
      <w:r w:rsidR="005D52BC" w:rsidRPr="00C65F7E">
        <w:t xml:space="preserve"> understanding of potential factors limiting recovery (Ezer </w:t>
      </w:r>
      <w:r w:rsidR="006A4125">
        <w:t>et al.,</w:t>
      </w:r>
      <w:r w:rsidR="005D52BC" w:rsidRPr="00C65F7E">
        <w:t xml:space="preserve"> 2008</w:t>
      </w:r>
      <w:r w:rsidR="007754B3">
        <w:t xml:space="preserve">; </w:t>
      </w:r>
      <w:r w:rsidR="005D52BC" w:rsidRPr="00C65F7E">
        <w:t xml:space="preserve">Norman </w:t>
      </w:r>
      <w:r w:rsidR="006A4125">
        <w:t>et al.,</w:t>
      </w:r>
      <w:r w:rsidR="005D52BC" w:rsidRPr="00C65F7E">
        <w:t xml:space="preserve"> 2020). </w:t>
      </w:r>
      <w:r>
        <w:t>Cause of death for 22 CIBW</w:t>
      </w:r>
      <w:r w:rsidR="00FC4BD6">
        <w:t>s</w:t>
      </w:r>
      <w:r>
        <w:t xml:space="preserve"> </w:t>
      </w:r>
      <w:r w:rsidR="00D54888">
        <w:t>found dead</w:t>
      </w:r>
      <w:r>
        <w:t xml:space="preserve"> during </w:t>
      </w:r>
      <w:r w:rsidRPr="00391F1C">
        <w:t>1998</w:t>
      </w:r>
      <w:r>
        <w:t>–</w:t>
      </w:r>
      <w:r w:rsidRPr="00391F1C">
        <w:t xml:space="preserve">2013 </w:t>
      </w:r>
      <w:r>
        <w:t>included</w:t>
      </w:r>
      <w:r w:rsidR="00BD2074" w:rsidRPr="00391F1C">
        <w:t xml:space="preserve"> stranding </w:t>
      </w:r>
      <w:r>
        <w:t>(</w:t>
      </w:r>
      <w:r w:rsidR="00BD2074" w:rsidRPr="00391F1C">
        <w:t>41%</w:t>
      </w:r>
      <w:r>
        <w:t>)</w:t>
      </w:r>
      <w:r w:rsidR="00BD2074" w:rsidRPr="00391F1C">
        <w:t xml:space="preserve">, trauma </w:t>
      </w:r>
      <w:r>
        <w:t>(</w:t>
      </w:r>
      <w:r w:rsidR="00BD2074" w:rsidRPr="00391F1C">
        <w:t>31%</w:t>
      </w:r>
      <w:r>
        <w:t>)</w:t>
      </w:r>
      <w:r w:rsidR="00BD2074" w:rsidRPr="00391F1C">
        <w:t xml:space="preserve">, disease </w:t>
      </w:r>
      <w:r>
        <w:t>(</w:t>
      </w:r>
      <w:r w:rsidR="00BD2074" w:rsidRPr="00391F1C">
        <w:t>14%</w:t>
      </w:r>
      <w:r>
        <w:t>)</w:t>
      </w:r>
      <w:r w:rsidR="00BD2074" w:rsidRPr="00391F1C">
        <w:t xml:space="preserve">, and malnutrition </w:t>
      </w:r>
      <w:r>
        <w:t>(</w:t>
      </w:r>
      <w:r w:rsidR="00BD2074" w:rsidRPr="00391F1C">
        <w:t>14%</w:t>
      </w:r>
      <w:r>
        <w:t>)</w:t>
      </w:r>
      <w:r w:rsidR="00BD2074">
        <w:t xml:space="preserve"> </w:t>
      </w:r>
      <w:r>
        <w:t>(</w:t>
      </w:r>
      <w:r w:rsidRPr="00391F1C">
        <w:t>Burek-Huntington et al.</w:t>
      </w:r>
      <w:r w:rsidR="00AC77A8">
        <w:t>,</w:t>
      </w:r>
      <w:r>
        <w:t xml:space="preserve"> </w:t>
      </w:r>
      <w:r w:rsidRPr="00391F1C">
        <w:t>2015)</w:t>
      </w:r>
      <w:r>
        <w:t>.</w:t>
      </w:r>
      <w:r w:rsidRPr="00391F1C">
        <w:t xml:space="preserve"> </w:t>
      </w:r>
      <w:r w:rsidR="00BD2074" w:rsidRPr="00BD2074">
        <w:t xml:space="preserve">This information suggests that </w:t>
      </w:r>
      <w:r w:rsidR="0004007E">
        <w:t>multiple</w:t>
      </w:r>
      <w:r w:rsidR="0004007E" w:rsidRPr="00BD2074">
        <w:t xml:space="preserve"> </w:t>
      </w:r>
      <w:r w:rsidR="00BD2074" w:rsidRPr="00BD2074">
        <w:t>factors influence the population dynamics of CIBW</w:t>
      </w:r>
      <w:r>
        <w:t>s</w:t>
      </w:r>
      <w:r w:rsidR="00BD2074" w:rsidRPr="00BD2074">
        <w:t>, and poor nutrition may</w:t>
      </w:r>
      <w:r w:rsidR="00527E3A">
        <w:t xml:space="preserve"> </w:t>
      </w:r>
      <w:r w:rsidR="00BD2074" w:rsidRPr="00BD2074">
        <w:t>contribut</w:t>
      </w:r>
      <w:r>
        <w:t>e</w:t>
      </w:r>
      <w:r w:rsidR="00BD2074" w:rsidRPr="00BD2074">
        <w:t xml:space="preserve"> to the population’s lack of recovery.</w:t>
      </w:r>
      <w:r w:rsidR="00BD2074">
        <w:t xml:space="preserve"> </w:t>
      </w:r>
      <w:r w:rsidR="005D52BC" w:rsidRPr="00C65F7E">
        <w:t xml:space="preserve">Along with changes in prey abundance, quality, or availability, several other hypotheses for CIBW population decline and lack of recovery exist including anthropogenic </w:t>
      </w:r>
      <w:r>
        <w:t>activity</w:t>
      </w:r>
      <w:r w:rsidRPr="00C65F7E">
        <w:t xml:space="preserve"> </w:t>
      </w:r>
      <w:r w:rsidR="005D52BC" w:rsidRPr="00C65F7E">
        <w:t xml:space="preserve">and noise (McGuire </w:t>
      </w:r>
      <w:r w:rsidR="006A4125">
        <w:t>et al.,</w:t>
      </w:r>
      <w:r w:rsidR="005D52BC" w:rsidRPr="00C65F7E">
        <w:t xml:space="preserve"> 2020a</w:t>
      </w:r>
      <w:r w:rsidR="007754B3">
        <w:t xml:space="preserve">; </w:t>
      </w:r>
      <w:r w:rsidR="005D52BC" w:rsidRPr="00C65F7E">
        <w:t xml:space="preserve">Castellote </w:t>
      </w:r>
      <w:r w:rsidR="006A4125">
        <w:t>et al.,</w:t>
      </w:r>
      <w:r w:rsidR="005D52BC" w:rsidRPr="00C65F7E">
        <w:t xml:space="preserve"> 2018), oil and gas activities, disease, habitat disturbance, endocrine disruption via pollution, cumulative effects of multiple stressors (NMFS</w:t>
      </w:r>
      <w:r w:rsidR="00E93D3A">
        <w:t>,</w:t>
      </w:r>
      <w:r w:rsidR="005D52BC" w:rsidRPr="00C65F7E">
        <w:t xml:space="preserve"> 2016</w:t>
      </w:r>
      <w:r w:rsidR="007754B3">
        <w:t>;</w:t>
      </w:r>
      <w:r w:rsidR="005D52BC" w:rsidRPr="00C65F7E">
        <w:t xml:space="preserve"> Migura </w:t>
      </w:r>
      <w:r w:rsidR="007754B3">
        <w:t>&amp;</w:t>
      </w:r>
      <w:r w:rsidR="005D52BC" w:rsidRPr="00C65F7E">
        <w:t xml:space="preserve"> Harry</w:t>
      </w:r>
      <w:r w:rsidR="00E93D3A">
        <w:t>,</w:t>
      </w:r>
      <w:r w:rsidR="005D52BC" w:rsidRPr="00C65F7E">
        <w:t xml:space="preserve"> 2023), and </w:t>
      </w:r>
      <w:r>
        <w:t>recent</w:t>
      </w:r>
      <w:r w:rsidR="005D52BC" w:rsidRPr="00C65F7E">
        <w:t xml:space="preserve"> changes in marine climate including the 2014‒2016 Pacific marine heatwave (Arimitsu </w:t>
      </w:r>
      <w:r w:rsidR="006A4125">
        <w:t>et al.,</w:t>
      </w:r>
      <w:r w:rsidR="005D52BC" w:rsidRPr="00C65F7E">
        <w:t xml:space="preserve"> 2021). However, the NMFS 2016 recovery plan highlights key data gaps including habitat use, prime foraging areas, diet, and prey availability (NMFS</w:t>
      </w:r>
      <w:r w:rsidR="00E93D3A">
        <w:t>,</w:t>
      </w:r>
      <w:r w:rsidR="005D52BC" w:rsidRPr="00C65F7E">
        <w:t xml:space="preserve"> 2016). </w:t>
      </w:r>
      <w:r w:rsidR="004207B4" w:rsidRPr="004207B4">
        <w:t>Understanding the linkages between CIBW</w:t>
      </w:r>
      <w:r w:rsidR="007854B8">
        <w:t>s</w:t>
      </w:r>
      <w:r w:rsidR="004207B4" w:rsidRPr="004207B4">
        <w:t xml:space="preserve"> and their prey is critical for promoting the recovery of this species while maintaining harvests for commercial, sport, personal use, and subsistence fisheries.</w:t>
      </w:r>
    </w:p>
    <w:p w14:paraId="52EA61D1" w14:textId="0D8B0B9F" w:rsidR="00175797" w:rsidRDefault="005D52BC" w:rsidP="00936826">
      <w:pPr>
        <w:pStyle w:val="BodyText"/>
        <w:ind w:firstLine="720"/>
        <w:rPr>
          <w:rFonts w:eastAsiaTheme="minorHAnsi"/>
        </w:rPr>
      </w:pPr>
      <w:r w:rsidRPr="00C65F7E">
        <w:t xml:space="preserve">The objective of our study was to identify possible links between CIBW </w:t>
      </w:r>
      <w:r w:rsidR="00A4601A">
        <w:t>reproduction, survival,</w:t>
      </w:r>
      <w:r w:rsidRPr="00C65F7E">
        <w:t xml:space="preserve"> and prey availability. We</w:t>
      </w:r>
      <w:r w:rsidR="00527E3A">
        <w:t xml:space="preserve"> </w:t>
      </w:r>
      <w:r w:rsidR="003A152C">
        <w:t>compiled</w:t>
      </w:r>
      <w:r w:rsidR="003A152C" w:rsidRPr="00C65F7E">
        <w:t xml:space="preserve"> </w:t>
      </w:r>
      <w:r w:rsidRPr="00C65F7E">
        <w:t>fisheries data from Cook Inlet and develop</w:t>
      </w:r>
      <w:r w:rsidR="00E97CC2">
        <w:t>ed</w:t>
      </w:r>
      <w:r w:rsidRPr="00C65F7E">
        <w:t xml:space="preserve"> quantitative </w:t>
      </w:r>
      <w:r w:rsidR="003A152C" w:rsidRPr="00C65F7E">
        <w:t>indi</w:t>
      </w:r>
      <w:r w:rsidR="003A152C">
        <w:t>c</w:t>
      </w:r>
      <w:r w:rsidR="003A152C" w:rsidRPr="00C65F7E">
        <w:t>es</w:t>
      </w:r>
      <w:r w:rsidRPr="00C65F7E">
        <w:t xml:space="preserve"> </w:t>
      </w:r>
      <w:r w:rsidR="007D3EEB">
        <w:t>reflecting</w:t>
      </w:r>
      <w:r w:rsidR="00527E3A">
        <w:t xml:space="preserve"> </w:t>
      </w:r>
      <w:r w:rsidRPr="00C65F7E">
        <w:t xml:space="preserve">the availability of </w:t>
      </w:r>
      <w:r w:rsidR="002B242F">
        <w:t xml:space="preserve">select </w:t>
      </w:r>
      <w:r w:rsidRPr="00C65F7E">
        <w:t xml:space="preserve">CIBW prey species in UCI. We </w:t>
      </w:r>
      <w:r w:rsidR="0004007E">
        <w:t>analyzed</w:t>
      </w:r>
      <w:r w:rsidR="0004007E" w:rsidRPr="00C65F7E">
        <w:t xml:space="preserve"> </w:t>
      </w:r>
      <w:r w:rsidRPr="00C65F7E">
        <w:t xml:space="preserve">these indices </w:t>
      </w:r>
      <w:r w:rsidR="0004007E">
        <w:rPr>
          <w:rFonts w:eastAsiaTheme="minorHAnsi"/>
        </w:rPr>
        <w:t>relative to</w:t>
      </w:r>
      <w:r w:rsidR="0004007E" w:rsidRPr="00C65F7E">
        <w:rPr>
          <w:rFonts w:eastAsiaTheme="minorHAnsi"/>
        </w:rPr>
        <w:t xml:space="preserve"> </w:t>
      </w:r>
      <w:r w:rsidRPr="00C65F7E">
        <w:rPr>
          <w:rFonts w:eastAsiaTheme="minorHAnsi"/>
        </w:rPr>
        <w:t>CIBW vital rates. Finally, we highlighted critical data gaps and developed prey-related hypotheses</w:t>
      </w:r>
      <w:r w:rsidR="00E97CC2">
        <w:rPr>
          <w:rFonts w:eastAsiaTheme="minorHAnsi"/>
        </w:rPr>
        <w:t xml:space="preserve"> to </w:t>
      </w:r>
      <w:r w:rsidR="003A152C">
        <w:rPr>
          <w:rFonts w:eastAsiaTheme="minorHAnsi"/>
        </w:rPr>
        <w:t xml:space="preserve">direct </w:t>
      </w:r>
      <w:r w:rsidR="004A506A">
        <w:rPr>
          <w:rFonts w:eastAsiaTheme="minorHAnsi"/>
        </w:rPr>
        <w:t xml:space="preserve">future </w:t>
      </w:r>
      <w:r w:rsidR="003A152C">
        <w:rPr>
          <w:rFonts w:eastAsiaTheme="minorHAnsi"/>
        </w:rPr>
        <w:t xml:space="preserve">research efforts </w:t>
      </w:r>
      <w:r w:rsidR="004A506A">
        <w:rPr>
          <w:rFonts w:eastAsiaTheme="minorHAnsi"/>
        </w:rPr>
        <w:t>to aid in the recovery of CIBWs</w:t>
      </w:r>
      <w:r w:rsidR="00527E3A">
        <w:rPr>
          <w:rFonts w:eastAsiaTheme="minorHAnsi"/>
        </w:rPr>
        <w:t>.</w:t>
      </w:r>
    </w:p>
    <w:p w14:paraId="501168FF" w14:textId="5C2A7DE2" w:rsidR="00DB6E8F" w:rsidRPr="00532191" w:rsidRDefault="00DB6E8F" w:rsidP="005D52BC">
      <w:pPr>
        <w:pStyle w:val="BodyText"/>
        <w:rPr>
          <w:rFonts w:eastAsiaTheme="minorHAnsi"/>
          <w:b/>
          <w:bCs/>
        </w:rPr>
      </w:pPr>
      <w:r w:rsidRPr="00532191">
        <w:rPr>
          <w:rFonts w:eastAsiaTheme="minorHAnsi"/>
          <w:b/>
          <w:bCs/>
        </w:rPr>
        <w:t>2. Methods</w:t>
      </w:r>
    </w:p>
    <w:p w14:paraId="0D0467F4" w14:textId="40D63540" w:rsidR="00B5297A" w:rsidRPr="00C65F7E" w:rsidRDefault="00B5297A" w:rsidP="00B5297A">
      <w:pPr>
        <w:pStyle w:val="BodyText"/>
        <w:rPr>
          <w:rFonts w:eastAsiaTheme="minorHAnsi"/>
        </w:rPr>
      </w:pPr>
      <w:r w:rsidRPr="00C65F7E">
        <w:rPr>
          <w:rFonts w:eastAsiaTheme="minorHAnsi"/>
        </w:rPr>
        <w:lastRenderedPageBreak/>
        <w:t xml:space="preserve">To address our objective to investigate possible links between CIBW population </w:t>
      </w:r>
      <w:r w:rsidR="004A506A">
        <w:rPr>
          <w:rFonts w:eastAsiaTheme="minorHAnsi"/>
        </w:rPr>
        <w:t>parameters</w:t>
      </w:r>
      <w:r w:rsidR="004A506A" w:rsidRPr="00C65F7E">
        <w:rPr>
          <w:rFonts w:eastAsiaTheme="minorHAnsi"/>
        </w:rPr>
        <w:t xml:space="preserve"> </w:t>
      </w:r>
      <w:r w:rsidRPr="00C65F7E">
        <w:rPr>
          <w:rFonts w:eastAsiaTheme="minorHAnsi"/>
        </w:rPr>
        <w:t xml:space="preserve">and prey availability, we: </w:t>
      </w:r>
    </w:p>
    <w:p w14:paraId="7D14A167" w14:textId="5CCA0AFF" w:rsidR="00B5297A" w:rsidRPr="00B5297A" w:rsidRDefault="00B5297A" w:rsidP="00D22F96">
      <w:pPr>
        <w:pStyle w:val="BodyText"/>
        <w:numPr>
          <w:ilvl w:val="0"/>
          <w:numId w:val="28"/>
        </w:numPr>
        <w:rPr>
          <w:rFonts w:eastAsiaTheme="minorHAnsi"/>
        </w:rPr>
      </w:pPr>
      <w:r w:rsidRPr="00B5297A">
        <w:rPr>
          <w:rFonts w:eastAsiaTheme="minorHAnsi"/>
        </w:rPr>
        <w:t>Compiled available fisheries data within Cook Inlet</w:t>
      </w:r>
      <w:r w:rsidR="007854B8" w:rsidRPr="007854B8">
        <w:rPr>
          <w:rFonts w:eastAsiaTheme="minorHAnsi"/>
        </w:rPr>
        <w:t xml:space="preserve"> </w:t>
      </w:r>
      <w:r w:rsidR="007854B8">
        <w:rPr>
          <w:rFonts w:eastAsiaTheme="minorHAnsi"/>
        </w:rPr>
        <w:t xml:space="preserve">into </w:t>
      </w:r>
      <w:r w:rsidR="007854B8" w:rsidRPr="00B5297A">
        <w:rPr>
          <w:rFonts w:eastAsiaTheme="minorHAnsi"/>
        </w:rPr>
        <w:t>a database</w:t>
      </w:r>
      <w:r w:rsidRPr="00B5297A">
        <w:rPr>
          <w:rFonts w:eastAsiaTheme="minorHAnsi"/>
        </w:rPr>
        <w:t>.</w:t>
      </w:r>
    </w:p>
    <w:p w14:paraId="1B80DB3D" w14:textId="77777777" w:rsidR="00B5297A" w:rsidRPr="00B5297A" w:rsidRDefault="00B5297A" w:rsidP="00D22F96">
      <w:pPr>
        <w:pStyle w:val="BodyText"/>
        <w:numPr>
          <w:ilvl w:val="0"/>
          <w:numId w:val="28"/>
        </w:numPr>
        <w:rPr>
          <w:rFonts w:eastAsiaTheme="minorHAnsi"/>
        </w:rPr>
      </w:pPr>
      <w:r w:rsidRPr="00B5297A">
        <w:rPr>
          <w:rFonts w:eastAsiaTheme="minorHAnsi"/>
        </w:rPr>
        <w:t>Developed annual indices of potential prey availability for fish species where reliable information was available.</w:t>
      </w:r>
    </w:p>
    <w:p w14:paraId="39677F83" w14:textId="588CE6C6" w:rsidR="00B5297A" w:rsidRPr="00B5297A" w:rsidRDefault="00B5297A" w:rsidP="00D22F96">
      <w:pPr>
        <w:pStyle w:val="BodyText"/>
        <w:numPr>
          <w:ilvl w:val="0"/>
          <w:numId w:val="28"/>
        </w:numPr>
        <w:rPr>
          <w:rFonts w:eastAsiaTheme="minorHAnsi"/>
        </w:rPr>
      </w:pPr>
      <w:r w:rsidRPr="00B5297A">
        <w:rPr>
          <w:rFonts w:eastAsiaTheme="minorHAnsi"/>
        </w:rPr>
        <w:t>Estimated key CIBW population parameters including reproducti</w:t>
      </w:r>
      <w:r w:rsidR="00D54888">
        <w:rPr>
          <w:rFonts w:eastAsiaTheme="minorHAnsi"/>
        </w:rPr>
        <w:t>ve</w:t>
      </w:r>
      <w:r w:rsidRPr="00B5297A">
        <w:rPr>
          <w:rFonts w:eastAsiaTheme="minorHAnsi"/>
        </w:rPr>
        <w:t xml:space="preserve"> and </w:t>
      </w:r>
      <w:r w:rsidR="00AF6BCD">
        <w:rPr>
          <w:rFonts w:eastAsiaTheme="minorHAnsi"/>
        </w:rPr>
        <w:t>survival rate</w:t>
      </w:r>
      <w:r w:rsidR="007D3EEB">
        <w:rPr>
          <w:rFonts w:eastAsiaTheme="minorHAnsi"/>
        </w:rPr>
        <w:t>s</w:t>
      </w:r>
      <w:r w:rsidRPr="00B5297A">
        <w:rPr>
          <w:rFonts w:eastAsiaTheme="minorHAnsi"/>
        </w:rPr>
        <w:t xml:space="preserve"> using data on abundance, derived from aerial surveys, and data on age-structure, derived from photo-identification surveys. </w:t>
      </w:r>
    </w:p>
    <w:p w14:paraId="5293A1F3" w14:textId="77777777" w:rsidR="00B5297A" w:rsidRPr="00B5297A" w:rsidRDefault="00B5297A" w:rsidP="00D22F96">
      <w:pPr>
        <w:pStyle w:val="BodyText"/>
        <w:numPr>
          <w:ilvl w:val="0"/>
          <w:numId w:val="28"/>
        </w:numPr>
        <w:rPr>
          <w:rFonts w:eastAsiaTheme="minorHAnsi"/>
        </w:rPr>
      </w:pPr>
      <w:r w:rsidRPr="00B5297A">
        <w:rPr>
          <w:rFonts w:eastAsiaTheme="minorHAnsi"/>
        </w:rPr>
        <w:t xml:space="preserve">Correlated CIBW population parameters with indices of potential prey availability. </w:t>
      </w:r>
    </w:p>
    <w:p w14:paraId="7A1DB26F" w14:textId="08EF7E4C" w:rsidR="00532191" w:rsidRPr="00532191" w:rsidRDefault="00532191" w:rsidP="00532191">
      <w:pPr>
        <w:pStyle w:val="BodyText"/>
        <w:rPr>
          <w:b/>
          <w:bCs/>
        </w:rPr>
      </w:pPr>
      <w:bookmarkStart w:id="8" w:name="_Toc160119152"/>
      <w:r w:rsidRPr="00532191">
        <w:rPr>
          <w:b/>
          <w:bCs/>
        </w:rPr>
        <w:t>2.1 Cook Inlet Fisheries Database</w:t>
      </w:r>
      <w:bookmarkEnd w:id="8"/>
    </w:p>
    <w:p w14:paraId="75EEB1BC" w14:textId="6E70B670" w:rsidR="007B41E3" w:rsidRDefault="004B3DEC" w:rsidP="00C2196D">
      <w:pPr>
        <w:pStyle w:val="BodyText"/>
      </w:pPr>
      <w:r>
        <w:t xml:space="preserve">We </w:t>
      </w:r>
      <w:r w:rsidR="00DD229B">
        <w:t>compiled</w:t>
      </w:r>
      <w:r w:rsidR="00C2196D" w:rsidRPr="005311A1">
        <w:t xml:space="preserve"> </w:t>
      </w:r>
      <w:r>
        <w:t xml:space="preserve">fish </w:t>
      </w:r>
      <w:r w:rsidR="00C2196D" w:rsidRPr="005311A1">
        <w:t xml:space="preserve">harvest, escapement, and survey data collected by ADF&amp;G Commercial and Sport Fisheries Divisions and </w:t>
      </w:r>
      <w:r>
        <w:t xml:space="preserve">by </w:t>
      </w:r>
      <w:r w:rsidR="007854B8">
        <w:t xml:space="preserve">other </w:t>
      </w:r>
      <w:r>
        <w:t>sources</w:t>
      </w:r>
      <w:r w:rsidR="00C2196D" w:rsidRPr="005311A1">
        <w:t xml:space="preserve"> within </w:t>
      </w:r>
      <w:r w:rsidR="007854B8">
        <w:t>ADF&amp;G</w:t>
      </w:r>
      <w:r w:rsidR="0004007E" w:rsidRPr="0004007E">
        <w:t xml:space="preserve"> </w:t>
      </w:r>
      <w:r>
        <w:t>to create t</w:t>
      </w:r>
      <w:r w:rsidR="0004007E" w:rsidRPr="005311A1">
        <w:t>he Cook Inlet fisheries database</w:t>
      </w:r>
      <w:r w:rsidR="00C2196D" w:rsidRPr="005311A1">
        <w:t xml:space="preserve">. </w:t>
      </w:r>
      <w:r>
        <w:t>D</w:t>
      </w:r>
      <w:r w:rsidR="00C2196D" w:rsidRPr="005311A1">
        <w:t xml:space="preserve">ata </w:t>
      </w:r>
      <w:r>
        <w:t xml:space="preserve">from </w:t>
      </w:r>
      <w:r w:rsidR="00C2196D" w:rsidRPr="005311A1">
        <w:t>sources outside ADF&amp;G, such as private aquaculture, military,</w:t>
      </w:r>
      <w:r w:rsidR="007F7AE6">
        <w:t xml:space="preserve"> </w:t>
      </w:r>
      <w:r w:rsidR="007854B8">
        <w:t>and</w:t>
      </w:r>
      <w:r w:rsidR="007854B8" w:rsidRPr="005311A1">
        <w:t xml:space="preserve"> </w:t>
      </w:r>
      <w:r w:rsidR="00C2196D" w:rsidRPr="005311A1">
        <w:t>industry</w:t>
      </w:r>
      <w:r w:rsidR="007854B8">
        <w:t xml:space="preserve"> were also included</w:t>
      </w:r>
      <w:r w:rsidR="00C2196D" w:rsidRPr="005311A1">
        <w:t>. Data</w:t>
      </w:r>
      <w:r w:rsidR="007F7AE6">
        <w:t xml:space="preserve"> </w:t>
      </w:r>
      <w:r w:rsidR="007854B8">
        <w:t>analysis</w:t>
      </w:r>
      <w:r w:rsidR="007854B8" w:rsidRPr="005311A1">
        <w:t xml:space="preserve"> </w:t>
      </w:r>
      <w:r w:rsidR="00C2196D" w:rsidRPr="005311A1">
        <w:t xml:space="preserve">was done using Microsoft Excel, R (R Core Team 2022), and Microsoft Access. </w:t>
      </w:r>
      <w:r w:rsidR="00AD017E">
        <w:t>Processed</w:t>
      </w:r>
      <w:r w:rsidR="00C2196D" w:rsidRPr="005311A1">
        <w:t xml:space="preserve"> data</w:t>
      </w:r>
      <w:r w:rsidR="007F7AE6">
        <w:t xml:space="preserve"> </w:t>
      </w:r>
      <w:r w:rsidR="007854B8">
        <w:t>were</w:t>
      </w:r>
      <w:r w:rsidR="007854B8" w:rsidRPr="005311A1">
        <w:t xml:space="preserve"> </w:t>
      </w:r>
      <w:r w:rsidR="00C2196D" w:rsidRPr="005311A1">
        <w:t>imported into a Microsoft Access database.</w:t>
      </w:r>
      <w:r w:rsidR="004A506A">
        <w:t xml:space="preserve"> </w:t>
      </w:r>
    </w:p>
    <w:p w14:paraId="72757992" w14:textId="77777777" w:rsidR="002B4DD6" w:rsidRPr="00965961" w:rsidRDefault="00C2196D" w:rsidP="00965961">
      <w:pPr>
        <w:pStyle w:val="BodyText"/>
        <w:rPr>
          <w:b/>
          <w:bCs/>
        </w:rPr>
      </w:pPr>
      <w:r w:rsidRPr="00965961">
        <w:rPr>
          <w:b/>
          <w:bCs/>
        </w:rPr>
        <w:t>2.2 Indices of Prey Availability</w:t>
      </w:r>
    </w:p>
    <w:p w14:paraId="39CB25A1" w14:textId="47A5C3FC" w:rsidR="00965961" w:rsidRPr="00C65F7E" w:rsidRDefault="00965961" w:rsidP="00393259">
      <w:pPr>
        <w:pStyle w:val="BodyText"/>
      </w:pPr>
      <w:r w:rsidRPr="00C65F7E">
        <w:t>We u</w:t>
      </w:r>
      <w:r w:rsidR="004B3DEC">
        <w:t>sed</w:t>
      </w:r>
      <w:r w:rsidRPr="00C65F7E">
        <w:t xml:space="preserve"> annual run size and fish size </w:t>
      </w:r>
      <w:r w:rsidR="004B3DEC" w:rsidRPr="00C65F7E">
        <w:t xml:space="preserve">data </w:t>
      </w:r>
      <w:r w:rsidRPr="00C65F7E">
        <w:t>to establish ind</w:t>
      </w:r>
      <w:r w:rsidR="004B3DEC">
        <w:t>ices</w:t>
      </w:r>
      <w:r w:rsidRPr="00C65F7E">
        <w:t xml:space="preserve"> of</w:t>
      </w:r>
      <w:r w:rsidR="00742DD6">
        <w:t xml:space="preserve"> </w:t>
      </w:r>
      <w:r w:rsidRPr="00C65F7E">
        <w:t xml:space="preserve">Chinook and sockeye salmon </w:t>
      </w:r>
      <w:r w:rsidR="004A506A" w:rsidRPr="00C65F7E">
        <w:t xml:space="preserve">availability </w:t>
      </w:r>
      <w:r w:rsidRPr="00C65F7E">
        <w:t>within the Northern and Central Districts</w:t>
      </w:r>
      <w:r w:rsidR="00AD017E">
        <w:t xml:space="preserve"> of UCI</w:t>
      </w:r>
      <w:r w:rsidRPr="00C65F7E">
        <w:t xml:space="preserve">. </w:t>
      </w:r>
      <w:r w:rsidR="001D0706">
        <w:t>ADF</w:t>
      </w:r>
      <w:r w:rsidR="00742DD6">
        <w:t>&amp;</w:t>
      </w:r>
      <w:r w:rsidR="001D0706">
        <w:t>G’s run size estimates are calculated by combining harvest numbers with fish passage estimates, which are derived using various methods.</w:t>
      </w:r>
      <w:r w:rsidRPr="00C65F7E">
        <w:t xml:space="preserve"> For each </w:t>
      </w:r>
      <w:r w:rsidR="004B3DEC">
        <w:t xml:space="preserve">fish </w:t>
      </w:r>
      <w:r w:rsidRPr="00C65F7E">
        <w:t xml:space="preserve">species and geographic region, the estimated biomass of major salmon runs was used as an index of prey availability. </w:t>
      </w:r>
      <w:r w:rsidR="004B3DEC">
        <w:t>We used b</w:t>
      </w:r>
      <w:r w:rsidRPr="00C65F7E">
        <w:t>iomass</w:t>
      </w:r>
      <w:r w:rsidR="00742DD6">
        <w:t xml:space="preserve"> instead </w:t>
      </w:r>
      <w:r w:rsidRPr="00C65F7E">
        <w:t xml:space="preserve">of abundance as an availability index to accommodate variations in </w:t>
      </w:r>
      <w:r w:rsidR="004A506A">
        <w:t>fish</w:t>
      </w:r>
      <w:r w:rsidR="004A506A" w:rsidRPr="00C65F7E">
        <w:t xml:space="preserve"> </w:t>
      </w:r>
      <w:r w:rsidRPr="00C65F7E">
        <w:t xml:space="preserve">size over time and facilitate comparison </w:t>
      </w:r>
      <w:r w:rsidR="004B3DEC">
        <w:t>among</w:t>
      </w:r>
      <w:r w:rsidR="004B3DEC" w:rsidRPr="00C65F7E">
        <w:t xml:space="preserve"> </w:t>
      </w:r>
      <w:r w:rsidRPr="00C65F7E">
        <w:t xml:space="preserve">fish species of different sizes. </w:t>
      </w:r>
      <w:r w:rsidR="004B3DEC">
        <w:t xml:space="preserve">Data were not available to do the same for </w:t>
      </w:r>
      <w:r w:rsidRPr="00C65F7E">
        <w:t xml:space="preserve">chum, coho, and </w:t>
      </w:r>
      <w:r w:rsidRPr="00C65F7E">
        <w:lastRenderedPageBreak/>
        <w:t>pink salmon</w:t>
      </w:r>
      <w:r w:rsidR="004B3DEC">
        <w:t xml:space="preserve"> or for other important </w:t>
      </w:r>
      <w:r w:rsidRPr="00C65F7E">
        <w:t>prey</w:t>
      </w:r>
      <w:r w:rsidR="00C832B9">
        <w:t xml:space="preserve"> species</w:t>
      </w:r>
      <w:r w:rsidRPr="00C65F7E">
        <w:t xml:space="preserve">, such as eulachon and herring. For this reason, we </w:t>
      </w:r>
      <w:r w:rsidR="00CC4516">
        <w:t xml:space="preserve">could </w:t>
      </w:r>
      <w:r w:rsidRPr="00C65F7E">
        <w:t xml:space="preserve">not develop </w:t>
      </w:r>
      <w:r w:rsidR="00F453B2">
        <w:t xml:space="preserve">quantitative </w:t>
      </w:r>
      <w:r w:rsidRPr="00C65F7E">
        <w:t>ind</w:t>
      </w:r>
      <w:r w:rsidR="00CC4516">
        <w:t>ices</w:t>
      </w:r>
      <w:r w:rsidRPr="00C65F7E">
        <w:t xml:space="preserve"> of prey availability for</w:t>
      </w:r>
      <w:r w:rsidR="00742DD6">
        <w:t xml:space="preserve"> </w:t>
      </w:r>
      <w:r w:rsidRPr="00C65F7E">
        <w:t>prey species other than Chinook and sockeye salmon. Because CIBW</w:t>
      </w:r>
      <w:r w:rsidR="00817524">
        <w:t>s</w:t>
      </w:r>
      <w:r w:rsidRPr="00C65F7E">
        <w:t xml:space="preserve"> do not inhabit LCI during the summer months</w:t>
      </w:r>
      <w:r w:rsidR="00F432ED" w:rsidRPr="00F432ED">
        <w:t xml:space="preserve"> and the highest densities of anadromous prey are believed to occur in the Northern and Central Districts</w:t>
      </w:r>
      <w:r w:rsidRPr="00C65F7E">
        <w:t>, we did not develop prey availability</w:t>
      </w:r>
      <w:r w:rsidR="00F432ED" w:rsidRPr="00F432ED">
        <w:t xml:space="preserve"> indices</w:t>
      </w:r>
      <w:r w:rsidRPr="00C65F7E">
        <w:t xml:space="preserve"> for LCI fish</w:t>
      </w:r>
      <w:r w:rsidR="00F432ED" w:rsidRPr="00F432ED">
        <w:t>.</w:t>
      </w:r>
    </w:p>
    <w:p w14:paraId="416F5FA4" w14:textId="4841694A" w:rsidR="00965961" w:rsidRPr="00C65F7E" w:rsidRDefault="00965961" w:rsidP="00817524">
      <w:pPr>
        <w:pStyle w:val="BodyText"/>
        <w:ind w:firstLine="720"/>
      </w:pPr>
      <w:r w:rsidRPr="00C65F7E">
        <w:t xml:space="preserve">For Chinook salmon, run size </w:t>
      </w:r>
      <w:r w:rsidR="00817524">
        <w:t xml:space="preserve">(i.e., </w:t>
      </w:r>
      <w:r w:rsidR="00817524" w:rsidRPr="00C65F7E">
        <w:t>fish abundance</w:t>
      </w:r>
      <w:r w:rsidR="00817524">
        <w:t>)</w:t>
      </w:r>
      <w:r w:rsidR="00817524" w:rsidRPr="00C65F7E">
        <w:t xml:space="preserve"> </w:t>
      </w:r>
      <w:r w:rsidRPr="00C65F7E">
        <w:t xml:space="preserve">has been estimated </w:t>
      </w:r>
      <w:r w:rsidR="00E9263F">
        <w:t xml:space="preserve">for </w:t>
      </w:r>
      <w:r w:rsidRPr="00C65F7E">
        <w:t xml:space="preserve">two major river systems in UCI. In the Central </w:t>
      </w:r>
      <w:r w:rsidR="00C832B9">
        <w:t>D</w:t>
      </w:r>
      <w:r w:rsidR="00C832B9" w:rsidRPr="00C65F7E">
        <w:t>istrict</w:t>
      </w:r>
      <w:r w:rsidRPr="00C65F7E">
        <w:t xml:space="preserve">, the size of the Chinook run has been estimated for early and late-run Chinook salmon </w:t>
      </w:r>
      <w:r w:rsidR="00E9263F">
        <w:t>for</w:t>
      </w:r>
      <w:r w:rsidR="00E9263F" w:rsidRPr="00C65F7E">
        <w:t xml:space="preserve"> </w:t>
      </w:r>
      <w:r w:rsidRPr="00C65F7E">
        <w:t xml:space="preserve">the Kenai River from 1986 to 2021, using </w:t>
      </w:r>
      <w:r w:rsidR="00732326">
        <w:t>capture-recapture and sonar-based</w:t>
      </w:r>
      <w:r w:rsidRPr="00C65F7E">
        <w:t xml:space="preserve"> methods </w:t>
      </w:r>
      <w:r w:rsidR="00732326">
        <w:t>(</w:t>
      </w:r>
      <w:r w:rsidRPr="00C65F7E">
        <w:t xml:space="preserve">Fleischman </w:t>
      </w:r>
      <w:r w:rsidR="000B7793">
        <w:t>&amp;</w:t>
      </w:r>
      <w:r w:rsidRPr="00C65F7E">
        <w:t xml:space="preserve"> Reimer 2017). The </w:t>
      </w:r>
      <w:proofErr w:type="gramStart"/>
      <w:r w:rsidRPr="00C65F7E">
        <w:t>early-run</w:t>
      </w:r>
      <w:proofErr w:type="gramEnd"/>
      <w:r w:rsidRPr="00C65F7E">
        <w:t xml:space="preserve"> occurs from early May to June </w:t>
      </w:r>
      <w:r w:rsidR="0023413B">
        <w:t>3</w:t>
      </w:r>
      <w:r w:rsidR="0023413B" w:rsidRPr="00C65F7E">
        <w:t>0</w:t>
      </w:r>
      <w:r w:rsidRPr="00C65F7E">
        <w:t xml:space="preserve">, whereas the late-run occurs from July 1 to late August. </w:t>
      </w:r>
      <w:r w:rsidR="00C832B9">
        <w:t>Run sizes</w:t>
      </w:r>
      <w:r w:rsidRPr="00C65F7E">
        <w:t xml:space="preserve"> of early and late-run Chinook salmon </w:t>
      </w:r>
      <w:r w:rsidR="00E9263F">
        <w:t>returning to</w:t>
      </w:r>
      <w:r w:rsidR="00E9263F" w:rsidRPr="00C65F7E">
        <w:t xml:space="preserve"> </w:t>
      </w:r>
      <w:r w:rsidRPr="00C65F7E">
        <w:t xml:space="preserve">the Kenai River </w:t>
      </w:r>
      <w:proofErr w:type="gramStart"/>
      <w:r w:rsidRPr="00C65F7E">
        <w:t>demonstrates</w:t>
      </w:r>
      <w:proofErr w:type="gramEnd"/>
      <w:r w:rsidRPr="00C65F7E">
        <w:t xml:space="preserve"> a strong correlation, with a Pearson correlation coefficient of 0.</w:t>
      </w:r>
      <w:r w:rsidR="00C832B9" w:rsidRPr="00C65F7E">
        <w:t>9</w:t>
      </w:r>
      <w:r w:rsidR="00C832B9">
        <w:t>5</w:t>
      </w:r>
      <w:r w:rsidR="00C832B9" w:rsidRPr="00C65F7E">
        <w:t xml:space="preserve"> </w:t>
      </w:r>
      <w:r w:rsidRPr="00C65F7E">
        <w:t>between 1986 to 2021</w:t>
      </w:r>
      <w:r w:rsidR="00DB6B83">
        <w:t>, which is significantly different from zero</w:t>
      </w:r>
      <w:r w:rsidR="00DB6B83" w:rsidRPr="00C65F7E">
        <w:t xml:space="preserve"> (p</w:t>
      </w:r>
      <w:r w:rsidR="00DB6B83">
        <w:t>-value</w:t>
      </w:r>
      <w:r w:rsidRPr="00C65F7E">
        <w:t xml:space="preserve"> = </w:t>
      </w:r>
      <m:oMath>
        <m:sSup>
          <m:sSupPr>
            <m:ctrlPr>
              <w:rPr>
                <w:rFonts w:ascii="Cambria Math" w:hAnsi="Cambria Math"/>
              </w:rPr>
            </m:ctrlPr>
          </m:sSupPr>
          <m:e>
            <m:r>
              <m:rPr>
                <m:sty m:val="p"/>
              </m:rPr>
              <w:rPr>
                <w:rFonts w:ascii="Cambria Math" w:hAnsi="Cambria Math"/>
              </w:rPr>
              <m:t>2.2</m:t>
            </m:r>
          </m:e>
          <m:sup>
            <m:r>
              <m:rPr>
                <m:sty m:val="p"/>
              </m:rPr>
              <w:rPr>
                <w:rFonts w:ascii="Cambria Math" w:hAnsi="Cambria Math"/>
              </w:rPr>
              <m:t>-16</m:t>
            </m:r>
          </m:sup>
        </m:sSup>
      </m:oMath>
      <w:r w:rsidR="00DB6B83" w:rsidRPr="00C65F7E">
        <w:t>)</w:t>
      </w:r>
      <w:r w:rsidRPr="00C65F7E">
        <w:t xml:space="preserve">. Due to similar trends in run size over time for early and late Kenai Chinook salmon, these runs were combined in this analysis. In the Northern District, the size of the Chinook run has been estimated </w:t>
      </w:r>
      <w:r w:rsidR="00E9263F">
        <w:t>for</w:t>
      </w:r>
      <w:r w:rsidR="00E9263F" w:rsidRPr="00C65F7E">
        <w:t xml:space="preserve"> </w:t>
      </w:r>
      <w:r w:rsidRPr="00C65F7E">
        <w:t xml:space="preserve">the Susitna River from 1979 to 2022, using </w:t>
      </w:r>
      <w:r w:rsidR="00732326">
        <w:t>capture-recapture and aerial survey-based</w:t>
      </w:r>
      <w:r w:rsidRPr="00C65F7E">
        <w:t xml:space="preserve"> methods </w:t>
      </w:r>
      <w:r w:rsidR="00732326">
        <w:t>(</w:t>
      </w:r>
      <w:r w:rsidRPr="00C65F7E">
        <w:t xml:space="preserve">Reimer </w:t>
      </w:r>
      <w:r w:rsidR="000B7793">
        <w:t>&amp;</w:t>
      </w:r>
      <w:r w:rsidRPr="00C65F7E">
        <w:t xml:space="preserve"> DeCovich</w:t>
      </w:r>
      <w:r w:rsidR="000B7793">
        <w:t>,</w:t>
      </w:r>
      <w:r w:rsidRPr="00C65F7E">
        <w:t xml:space="preserve"> 2020). </w:t>
      </w:r>
      <w:r w:rsidR="00E9263F">
        <w:t>For</w:t>
      </w:r>
      <w:r w:rsidR="00E9263F" w:rsidRPr="00C65F7E">
        <w:t xml:space="preserve"> </w:t>
      </w:r>
      <w:r w:rsidRPr="00C65F7E">
        <w:t xml:space="preserve">the Kenai River, run size has been estimated </w:t>
      </w:r>
      <w:proofErr w:type="gramStart"/>
      <w:r w:rsidR="00BC0524">
        <w:t>using</w:t>
      </w:r>
      <w:proofErr w:type="gramEnd"/>
      <w:r w:rsidRPr="00C65F7E">
        <w:t xml:space="preserve"> large Chinook</w:t>
      </w:r>
      <w:r w:rsidR="00184471">
        <w:t xml:space="preserve"> salmon</w:t>
      </w:r>
      <w:r w:rsidRPr="00C65F7E">
        <w:t xml:space="preserve"> </w:t>
      </w:r>
      <w:r w:rsidR="00BC0524">
        <w:t xml:space="preserve">only </w:t>
      </w:r>
      <w:r w:rsidRPr="00C65F7E">
        <w:t xml:space="preserve">(75 cm mideye-to-tail-fork-length and longer); and </w:t>
      </w:r>
      <w:r w:rsidR="00E9263F">
        <w:t>for</w:t>
      </w:r>
      <w:r w:rsidR="00E9263F" w:rsidRPr="00C65F7E">
        <w:t xml:space="preserve"> </w:t>
      </w:r>
      <w:r w:rsidRPr="00C65F7E">
        <w:t xml:space="preserve">the Susitna River, run size has been estimated </w:t>
      </w:r>
      <w:r w:rsidR="00BC0524">
        <w:t>using</w:t>
      </w:r>
      <w:r w:rsidRPr="00C65F7E">
        <w:t xml:space="preserve"> all </w:t>
      </w:r>
      <w:r w:rsidR="00BC0524">
        <w:t xml:space="preserve">lengths of </w:t>
      </w:r>
      <w:r w:rsidR="00184471">
        <w:t>Chinook salmon</w:t>
      </w:r>
      <w:r w:rsidRPr="00C65F7E">
        <w:t xml:space="preserve">. </w:t>
      </w:r>
      <w:r w:rsidR="00E15706" w:rsidRPr="00E15706">
        <w:t xml:space="preserve">The 75 cm cutoff is used on the Kenai </w:t>
      </w:r>
      <w:r w:rsidR="00FC4BD6">
        <w:t xml:space="preserve">River </w:t>
      </w:r>
      <w:r w:rsidR="00E15706" w:rsidRPr="00E15706">
        <w:t>to distinguish Chinook from sockeye salmon and simplify run apportionment.</w:t>
      </w:r>
    </w:p>
    <w:p w14:paraId="30DE6ABA" w14:textId="66ED66D7" w:rsidR="00C50900" w:rsidRDefault="00965961" w:rsidP="00C11380">
      <w:pPr>
        <w:pStyle w:val="BodyText"/>
        <w:ind w:firstLine="720"/>
      </w:pPr>
      <w:r w:rsidRPr="00C65F7E">
        <w:t xml:space="preserve">For sockeye salmon, run size has been estimated </w:t>
      </w:r>
      <w:r w:rsidR="00E9263F">
        <w:t>for</w:t>
      </w:r>
      <w:r w:rsidR="00E9263F" w:rsidRPr="00C65F7E">
        <w:t xml:space="preserve"> </w:t>
      </w:r>
      <w:r w:rsidRPr="00C65F7E">
        <w:t xml:space="preserve">three major river systems in UCI: </w:t>
      </w:r>
      <w:r w:rsidR="00857F42" w:rsidRPr="00C65F7E">
        <w:t xml:space="preserve">the Kasilof River </w:t>
      </w:r>
      <w:r w:rsidR="00857F42">
        <w:t>(</w:t>
      </w:r>
      <w:r w:rsidRPr="00C65F7E">
        <w:t>1968</w:t>
      </w:r>
      <w:r w:rsidR="00857F42">
        <w:t>–</w:t>
      </w:r>
      <w:r w:rsidRPr="00C65F7E">
        <w:t>2016</w:t>
      </w:r>
      <w:r w:rsidR="00857F42">
        <w:t>)</w:t>
      </w:r>
      <w:r w:rsidRPr="00C65F7E">
        <w:t xml:space="preserve"> and the Kenai River </w:t>
      </w:r>
      <w:r w:rsidR="00857F42">
        <w:t>(</w:t>
      </w:r>
      <w:r w:rsidRPr="00C65F7E">
        <w:t>1968</w:t>
      </w:r>
      <w:r w:rsidR="00857F42">
        <w:t>–</w:t>
      </w:r>
      <w:r w:rsidRPr="00C65F7E">
        <w:t>2015</w:t>
      </w:r>
      <w:r w:rsidR="00857F42">
        <w:t>)</w:t>
      </w:r>
      <w:r w:rsidR="00732326">
        <w:t xml:space="preserve"> </w:t>
      </w:r>
      <w:r w:rsidR="00857F42" w:rsidRPr="00C65F7E">
        <w:t>in the Central District</w:t>
      </w:r>
      <w:r w:rsidR="00857F42">
        <w:t xml:space="preserve"> </w:t>
      </w:r>
      <w:r w:rsidR="00732326">
        <w:t>using sonar-based methods</w:t>
      </w:r>
      <w:r w:rsidRPr="00C65F7E">
        <w:t xml:space="preserve">; </w:t>
      </w:r>
      <w:r w:rsidR="00857F42">
        <w:t xml:space="preserve">and for </w:t>
      </w:r>
      <w:r w:rsidRPr="00C65F7E">
        <w:t xml:space="preserve">the Susitna River </w:t>
      </w:r>
      <w:r w:rsidR="00857F42">
        <w:t>(</w:t>
      </w:r>
      <w:r w:rsidRPr="00C65F7E">
        <w:t>2006</w:t>
      </w:r>
      <w:r w:rsidR="00857F42">
        <w:t>–</w:t>
      </w:r>
      <w:r w:rsidRPr="00C65F7E">
        <w:t>2015</w:t>
      </w:r>
      <w:r w:rsidR="00857F42">
        <w:t>)</w:t>
      </w:r>
      <w:r w:rsidRPr="00C65F7E">
        <w:t xml:space="preserve"> </w:t>
      </w:r>
      <w:r w:rsidR="00857F42" w:rsidRPr="00C65F7E">
        <w:t xml:space="preserve">in the Northern District </w:t>
      </w:r>
      <w:r w:rsidRPr="00C65F7E">
        <w:t xml:space="preserve">(Figure </w:t>
      </w:r>
      <w:r w:rsidR="00E77151">
        <w:t>3</w:t>
      </w:r>
      <w:r w:rsidRPr="00C65F7E">
        <w:t>)</w:t>
      </w:r>
      <w:r w:rsidR="00732326">
        <w:t xml:space="preserve"> using </w:t>
      </w:r>
      <w:r w:rsidR="00732326">
        <w:lastRenderedPageBreak/>
        <w:t>capture-recapture based methods</w:t>
      </w:r>
      <w:r w:rsidRPr="00C65F7E">
        <w:t xml:space="preserve">. Although a significant sockeye salmon run exists in </w:t>
      </w:r>
      <w:r w:rsidR="00857F42" w:rsidRPr="00C65F7E">
        <w:t xml:space="preserve">Fish Creek </w:t>
      </w:r>
      <w:r w:rsidR="00857F42">
        <w:t>in</w:t>
      </w:r>
      <w:r w:rsidR="00857F42" w:rsidRPr="00C65F7E">
        <w:t xml:space="preserve"> </w:t>
      </w:r>
      <w:r w:rsidRPr="00C65F7E">
        <w:t xml:space="preserve">the Northern District, we did not include </w:t>
      </w:r>
      <w:r w:rsidR="00846123">
        <w:t>it</w:t>
      </w:r>
      <w:r w:rsidRPr="00C65F7E">
        <w:t xml:space="preserve"> in our analysis </w:t>
      </w:r>
      <w:r w:rsidR="00F43C24">
        <w:t>because it</w:t>
      </w:r>
      <w:r w:rsidRPr="00C65F7E">
        <w:t xml:space="preserve"> is small compared to the Susitna River sockeye salmon run and run size estimates are not </w:t>
      </w:r>
      <w:r w:rsidR="00817524">
        <w:t>ve</w:t>
      </w:r>
      <w:r w:rsidR="00E9263F">
        <w:t>tted</w:t>
      </w:r>
      <w:r w:rsidRPr="00C65F7E">
        <w:t>.</w:t>
      </w:r>
    </w:p>
    <w:p w14:paraId="76528D90" w14:textId="21E91DB9" w:rsidR="00157626" w:rsidRDefault="00857F42" w:rsidP="008C26E8">
      <w:pPr>
        <w:pStyle w:val="BodyText"/>
        <w:ind w:firstLine="720"/>
      </w:pPr>
      <w:r>
        <w:t>T</w:t>
      </w:r>
      <w:r w:rsidR="00BA0A68" w:rsidRPr="00BA0A68">
        <w:t xml:space="preserve">here has been a </w:t>
      </w:r>
      <w:r w:rsidR="009E79EB">
        <w:t>documented</w:t>
      </w:r>
      <w:r w:rsidR="009E79EB" w:rsidRPr="00BA0A68">
        <w:t xml:space="preserve"> </w:t>
      </w:r>
      <w:r w:rsidR="00BA0A68" w:rsidRPr="00BA0A68">
        <w:t xml:space="preserve">decline in the body size of Chinook, chum, coho, and sockeye salmon. </w:t>
      </w:r>
      <w:r w:rsidR="00EA30F7">
        <w:t>C</w:t>
      </w:r>
      <w:r w:rsidR="00BA0A68" w:rsidRPr="00BA0A68">
        <w:t>omparing</w:t>
      </w:r>
      <w:r w:rsidR="00184471">
        <w:t xml:space="preserve"> m</w:t>
      </w:r>
      <w:r w:rsidR="00BA0A68" w:rsidRPr="00BA0A68">
        <w:t xml:space="preserve">ean body length before 1990 </w:t>
      </w:r>
      <w:r w:rsidR="00184471">
        <w:t xml:space="preserve">to </w:t>
      </w:r>
      <w:r w:rsidR="00BA0A68" w:rsidRPr="00BA0A68">
        <w:t>mean body length after 2010</w:t>
      </w:r>
      <w:r>
        <w:t>,</w:t>
      </w:r>
      <w:r w:rsidR="00184471">
        <w:t xml:space="preserve"> statewide,</w:t>
      </w:r>
      <w:r w:rsidR="00BA0A68" w:rsidRPr="00BA0A68">
        <w:t xml:space="preserve"> Chinook salmon </w:t>
      </w:r>
      <w:r w:rsidR="00A533F2">
        <w:t xml:space="preserve">length </w:t>
      </w:r>
      <w:r w:rsidR="00BA0A68" w:rsidRPr="00BA0A68">
        <w:t>ha</w:t>
      </w:r>
      <w:r w:rsidR="00B24AEA">
        <w:t>s</w:t>
      </w:r>
      <w:r w:rsidR="00BA0A68" w:rsidRPr="00BA0A68">
        <w:t xml:space="preserve"> </w:t>
      </w:r>
      <w:r w:rsidR="00B24AEA">
        <w:t>declined</w:t>
      </w:r>
      <w:r w:rsidR="00184471">
        <w:t xml:space="preserve"> </w:t>
      </w:r>
      <w:r w:rsidR="00B24AEA">
        <w:t>the most</w:t>
      </w:r>
      <w:r w:rsidR="00BA0A68" w:rsidRPr="00BA0A68">
        <w:t xml:space="preserve">, averaging 8.0% </w:t>
      </w:r>
      <w:r w:rsidR="009E79EB">
        <w:t>followed by</w:t>
      </w:r>
      <w:r w:rsidR="00BA0A68" w:rsidRPr="00BA0A68">
        <w:t xml:space="preserve"> 3.3% for coho, 2.4% for chum, and 2.1% for sockeye</w:t>
      </w:r>
      <w:r w:rsidR="00184471">
        <w:t xml:space="preserve"> </w:t>
      </w:r>
      <w:r w:rsidR="00BA0A68" w:rsidRPr="00BA0A68">
        <w:t xml:space="preserve">(Oke </w:t>
      </w:r>
      <w:r w:rsidR="006A4125">
        <w:t>et al.,</w:t>
      </w:r>
      <w:r w:rsidR="00BA0A68" w:rsidRPr="00BA0A68">
        <w:t xml:space="preserve"> 2020). </w:t>
      </w:r>
      <w:r w:rsidR="00B24AEA">
        <w:t>In</w:t>
      </w:r>
      <w:r w:rsidR="00B24AEA" w:rsidRPr="00BA0A68">
        <w:t xml:space="preserve"> </w:t>
      </w:r>
      <w:r w:rsidR="00BA0A68" w:rsidRPr="00BA0A68">
        <w:t xml:space="preserve">UCI, the </w:t>
      </w:r>
      <w:r w:rsidR="009E79EB">
        <w:t>mass</w:t>
      </w:r>
      <w:r w:rsidR="009E79EB" w:rsidRPr="00BA0A68">
        <w:t xml:space="preserve"> </w:t>
      </w:r>
      <w:r w:rsidR="00BA0A68" w:rsidRPr="00BA0A68">
        <w:t xml:space="preserve">of Chinook salmon in the commercial harvest has decreased at an average rate of 0.31 pounds per year </w:t>
      </w:r>
      <w:r w:rsidR="009E79EB">
        <w:t>during</w:t>
      </w:r>
      <w:r w:rsidR="009E79EB" w:rsidRPr="00BA0A68">
        <w:t xml:space="preserve"> </w:t>
      </w:r>
      <w:r w:rsidR="00BA0A68" w:rsidRPr="00BA0A68">
        <w:t xml:space="preserve">1975‒2021 (Marston </w:t>
      </w:r>
      <w:r w:rsidR="00E62AFA">
        <w:t>&amp;</w:t>
      </w:r>
      <w:r w:rsidR="00BA0A68" w:rsidRPr="00BA0A68">
        <w:t xml:space="preserve"> Frothingham</w:t>
      </w:r>
      <w:r w:rsidR="000B7793">
        <w:t>,</w:t>
      </w:r>
      <w:r w:rsidR="00BA0A68" w:rsidRPr="00BA0A68">
        <w:t xml:space="preserve"> 202</w:t>
      </w:r>
      <w:r w:rsidR="003B0E19">
        <w:t>2</w:t>
      </w:r>
      <w:r w:rsidR="00BA0A68" w:rsidRPr="00BA0A68">
        <w:t xml:space="preserve">); however, the </w:t>
      </w:r>
      <w:r w:rsidR="009E79EB">
        <w:t>mass</w:t>
      </w:r>
      <w:r w:rsidR="009E79EB" w:rsidRPr="00BA0A68">
        <w:t xml:space="preserve"> </w:t>
      </w:r>
      <w:r w:rsidR="00BA0A68" w:rsidRPr="00BA0A68">
        <w:t>of chum, coho, pink, and sockeye salmon has remained relatively stable over this period (</w:t>
      </w:r>
      <w:r w:rsidR="00E77151" w:rsidRPr="00BA0A68">
        <w:fldChar w:fldCharType="begin"/>
      </w:r>
      <w:r w:rsidR="00E77151" w:rsidRPr="00BA0A68">
        <w:instrText xml:space="preserve"> REF _Ref156835512 \h  \* MERGEFORMAT </w:instrText>
      </w:r>
      <w:r w:rsidR="00E77151" w:rsidRPr="00BA0A68">
        <w:fldChar w:fldCharType="separate"/>
      </w:r>
      <w:r w:rsidR="00E77151" w:rsidRPr="00BA0A68">
        <w:t xml:space="preserve">Figure </w:t>
      </w:r>
      <w:r w:rsidR="00E77151">
        <w:t>4</w:t>
      </w:r>
      <w:r w:rsidR="00E77151" w:rsidRPr="00BA0A68">
        <w:fldChar w:fldCharType="end"/>
      </w:r>
      <w:r w:rsidR="00BA0A68" w:rsidRPr="00BA0A68">
        <w:t>).</w:t>
      </w:r>
    </w:p>
    <w:p w14:paraId="3CCB9A4D" w14:textId="0DE43FD9" w:rsidR="00A62EC5" w:rsidRPr="00C65F7E" w:rsidRDefault="00A62EC5" w:rsidP="00C11380">
      <w:pPr>
        <w:pStyle w:val="BodyText"/>
        <w:ind w:firstLine="360"/>
        <w:rPr>
          <w:rFonts w:eastAsiaTheme="minorHAnsi"/>
        </w:rPr>
      </w:pPr>
      <w:r w:rsidRPr="00C65F7E">
        <w:rPr>
          <w:rFonts w:eastAsiaTheme="minorHAnsi" w:cstheme="minorBidi"/>
          <w:szCs w:val="22"/>
        </w:rPr>
        <w:t xml:space="preserve">Given the notable decline in the </w:t>
      </w:r>
      <w:r w:rsidR="009E79EB">
        <w:rPr>
          <w:rFonts w:eastAsiaTheme="minorHAnsi" w:cstheme="minorBidi"/>
          <w:szCs w:val="22"/>
        </w:rPr>
        <w:t xml:space="preserve">length and biomass </w:t>
      </w:r>
      <w:r w:rsidRPr="00C65F7E">
        <w:rPr>
          <w:rFonts w:eastAsiaTheme="minorHAnsi" w:cstheme="minorBidi"/>
          <w:szCs w:val="22"/>
        </w:rPr>
        <w:t xml:space="preserve">of </w:t>
      </w:r>
      <w:r w:rsidRPr="00C65F7E">
        <w:rPr>
          <w:rFonts w:eastAsiaTheme="minorHAnsi"/>
        </w:rPr>
        <w:t>returning Chinook salmon over time</w:t>
      </w:r>
      <w:r w:rsidRPr="00C65F7E">
        <w:rPr>
          <w:rFonts w:eastAsiaTheme="minorHAnsi" w:cstheme="minorBidi"/>
          <w:szCs w:val="22"/>
        </w:rPr>
        <w:t>,</w:t>
      </w:r>
      <w:r w:rsidRPr="00C65F7E">
        <w:rPr>
          <w:rFonts w:eastAsiaTheme="minorHAnsi"/>
        </w:rPr>
        <w:t xml:space="preserve"> we employed mass-at-age </w:t>
      </w:r>
      <w:r w:rsidR="00CF484D">
        <w:rPr>
          <w:rFonts w:eastAsiaTheme="minorHAnsi"/>
        </w:rPr>
        <w:t xml:space="preserve">by year </w:t>
      </w:r>
      <w:r w:rsidRPr="00C65F7E">
        <w:rPr>
          <w:rFonts w:eastAsiaTheme="minorHAnsi"/>
        </w:rPr>
        <w:t xml:space="preserve">data to account for variations in size over time when estimating the biomass of Chinook salmon runs </w:t>
      </w:r>
      <w:r w:rsidR="009A2633">
        <w:rPr>
          <w:rFonts w:eastAsiaTheme="minorHAnsi"/>
        </w:rPr>
        <w:t>for</w:t>
      </w:r>
      <w:r w:rsidR="009A2633" w:rsidRPr="00C65F7E">
        <w:rPr>
          <w:rFonts w:eastAsiaTheme="minorHAnsi"/>
        </w:rPr>
        <w:t xml:space="preserve"> </w:t>
      </w:r>
      <w:r w:rsidRPr="00C65F7E">
        <w:rPr>
          <w:rFonts w:eastAsiaTheme="minorHAnsi"/>
        </w:rPr>
        <w:t xml:space="preserve">the Kenai and Susitna rivers. The data that we used to estimate the biomass of major Chinook salmon runs </w:t>
      </w:r>
      <w:r w:rsidR="00B24AEA">
        <w:rPr>
          <w:rFonts w:eastAsiaTheme="minorHAnsi"/>
        </w:rPr>
        <w:t>are</w:t>
      </w:r>
      <w:r w:rsidR="00B24AEA" w:rsidRPr="00C65F7E">
        <w:rPr>
          <w:rFonts w:eastAsiaTheme="minorHAnsi"/>
        </w:rPr>
        <w:t xml:space="preserve"> </w:t>
      </w:r>
      <w:r w:rsidRPr="00C65F7E">
        <w:rPr>
          <w:rFonts w:eastAsiaTheme="minorHAnsi"/>
        </w:rPr>
        <w:t>outlined below:</w:t>
      </w:r>
    </w:p>
    <w:p w14:paraId="5F1104AC" w14:textId="39737F9D" w:rsidR="008E62F3" w:rsidRPr="00175797" w:rsidRDefault="00000000" w:rsidP="00175797">
      <w:pPr>
        <w:pStyle w:val="ListBullet"/>
        <w:spacing w:line="480" w:lineRule="auto"/>
        <w:contextualSpacing w:val="0"/>
      </w:pPr>
      <m:oMath>
        <m:sSubSup>
          <m:sSubSupPr>
            <m:ctrlPr>
              <w:rPr>
                <w:rFonts w:ascii="Cambria Math" w:hAnsi="Cambria Math"/>
              </w:rPr>
            </m:ctrlPr>
          </m:sSubSupPr>
          <m:e>
            <m:r>
              <w:rPr>
                <w:rFonts w:ascii="Cambria Math" w:hAnsi="Cambria Math"/>
              </w:rPr>
              <m:t>N</m:t>
            </m:r>
          </m:e>
          <m:sub>
            <m:r>
              <w:rPr>
                <w:rFonts w:ascii="Cambria Math" w:hAnsi="Cambria Math"/>
              </w:rPr>
              <m:t>y</m:t>
            </m:r>
            <m:r>
              <m:rPr>
                <m:sty m:val="p"/>
              </m:rPr>
              <w:rPr>
                <w:rFonts w:ascii="Cambria Math" w:hAnsi="Cambria Math"/>
              </w:rPr>
              <m:t>,</m:t>
            </m:r>
            <m:r>
              <w:rPr>
                <w:rFonts w:ascii="Cambria Math" w:hAnsi="Cambria Math"/>
              </w:rPr>
              <m:t>r</m:t>
            </m:r>
          </m:sub>
          <m:sup>
            <m:r>
              <m:rPr>
                <m:sty m:val="p"/>
              </m:rPr>
              <w:rPr>
                <w:rFonts w:ascii="Cambria Math" w:hAnsi="Cambria Math"/>
              </w:rPr>
              <m:t>(</m:t>
            </m:r>
            <m:r>
              <w:rPr>
                <w:rFonts w:ascii="Cambria Math" w:hAnsi="Cambria Math"/>
              </w:rPr>
              <m:t>c</m:t>
            </m:r>
            <m:r>
              <m:rPr>
                <m:sty m:val="p"/>
              </m:rPr>
              <w:rPr>
                <w:rFonts w:ascii="Cambria Math" w:hAnsi="Cambria Math"/>
              </w:rPr>
              <m:t>)</m:t>
            </m:r>
          </m:sup>
        </m:sSubSup>
      </m:oMath>
      <w:r w:rsidR="008E62F3" w:rsidRPr="00175797">
        <w:rPr>
          <w:rFonts w:eastAsiaTheme="minorEastAsia"/>
        </w:rPr>
        <w:t xml:space="preserve">: The </w:t>
      </w:r>
      <w:r w:rsidR="00CF484D">
        <w:t>abundance</w:t>
      </w:r>
      <w:r w:rsidR="00CF484D" w:rsidRPr="00175797">
        <w:t xml:space="preserve"> </w:t>
      </w:r>
      <w:r w:rsidR="008E62F3" w:rsidRPr="00175797">
        <w:t xml:space="preserve">of the Chinook salmon run during year </w:t>
      </w:r>
      <m:oMath>
        <m:r>
          <w:rPr>
            <w:rFonts w:ascii="Cambria Math" w:hAnsi="Cambria Math"/>
          </w:rPr>
          <m:t>y</m:t>
        </m:r>
        <m:r>
          <m:rPr>
            <m:sty m:val="p"/>
          </m:rPr>
          <w:rPr>
            <w:rFonts w:ascii="Cambria Math" w:hAnsi="Cambria Math"/>
          </w:rPr>
          <m:t xml:space="preserve"> for river </m:t>
        </m:r>
        <m:r>
          <w:rPr>
            <w:rFonts w:ascii="Cambria Math" w:hAnsi="Cambria Math"/>
          </w:rPr>
          <m:t>r</m:t>
        </m:r>
      </m:oMath>
      <w:r w:rsidR="008E62F3" w:rsidRPr="00175797">
        <w:t xml:space="preserve">. This can be seen in the top panel of </w:t>
      </w:r>
      <w:r w:rsidR="00E77151" w:rsidRPr="00175797">
        <w:fldChar w:fldCharType="begin"/>
      </w:r>
      <w:r w:rsidR="00E77151" w:rsidRPr="00175797">
        <w:instrText xml:space="preserve"> REF _Ref156835464 \h  \* MERGEFORMAT </w:instrText>
      </w:r>
      <w:r w:rsidR="00E77151" w:rsidRPr="00175797">
        <w:fldChar w:fldCharType="separate"/>
      </w:r>
      <w:r w:rsidR="00E77151" w:rsidRPr="00175797">
        <w:t xml:space="preserve">Figure </w:t>
      </w:r>
      <w:r w:rsidR="00E77151">
        <w:t>3</w:t>
      </w:r>
      <w:r w:rsidR="00E77151" w:rsidRPr="00175797">
        <w:fldChar w:fldCharType="end"/>
      </w:r>
      <w:r w:rsidR="008E62F3" w:rsidRPr="00175797">
        <w:t xml:space="preserve">. </w:t>
      </w:r>
    </w:p>
    <w:p w14:paraId="2AED1B5E" w14:textId="77777777" w:rsidR="008E62F3" w:rsidRPr="00175797" w:rsidRDefault="00000000" w:rsidP="00175797">
      <w:pPr>
        <w:pStyle w:val="ListBullet"/>
        <w:spacing w:line="480" w:lineRule="auto"/>
        <w:contextualSpacing w:val="0"/>
      </w:pPr>
      <m:oMath>
        <m:sSubSup>
          <m:sSubSupPr>
            <m:ctrlPr>
              <w:rPr>
                <w:rFonts w:ascii="Cambria Math" w:hAnsi="Cambria Math"/>
              </w:rPr>
            </m:ctrlPr>
          </m:sSubSupPr>
          <m:e>
            <m:r>
              <w:rPr>
                <w:rFonts w:ascii="Cambria Math" w:hAnsi="Cambria Math"/>
              </w:rPr>
              <m:t>q</m:t>
            </m:r>
          </m:e>
          <m:sub>
            <m:r>
              <w:rPr>
                <w:rFonts w:ascii="Cambria Math" w:hAnsi="Cambria Math"/>
              </w:rPr>
              <m:t>y</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a</m:t>
            </m:r>
          </m:sub>
          <m:sup>
            <m:d>
              <m:dPr>
                <m:ctrlPr>
                  <w:rPr>
                    <w:rFonts w:ascii="Cambria Math" w:hAnsi="Cambria Math"/>
                  </w:rPr>
                </m:ctrlPr>
              </m:dPr>
              <m:e>
                <m:r>
                  <w:rPr>
                    <w:rFonts w:ascii="Cambria Math" w:hAnsi="Cambria Math"/>
                  </w:rPr>
                  <m:t>c</m:t>
                </m:r>
              </m:e>
            </m:d>
          </m:sup>
        </m:sSubSup>
      </m:oMath>
      <w:r w:rsidR="008E62F3" w:rsidRPr="00175797">
        <w:rPr>
          <w:rFonts w:eastAsiaTheme="minorEastAsia"/>
        </w:rPr>
        <w:t xml:space="preserve">: The </w:t>
      </w:r>
      <w:r w:rsidR="008E62F3" w:rsidRPr="00175797">
        <w:t>proportion of age-</w:t>
      </w:r>
      <m:oMath>
        <m:r>
          <w:rPr>
            <w:rFonts w:ascii="Cambria Math" w:hAnsi="Cambria Math"/>
          </w:rPr>
          <m:t>a</m:t>
        </m:r>
      </m:oMath>
      <w:r w:rsidR="008E62F3" w:rsidRPr="00175797">
        <w:t xml:space="preserve"> Chinook salmon that return to river </w:t>
      </w:r>
      <m:oMath>
        <m:r>
          <w:rPr>
            <w:rFonts w:ascii="Cambria Math" w:hAnsi="Cambria Math"/>
          </w:rPr>
          <m:t>r</m:t>
        </m:r>
      </m:oMath>
      <w:r w:rsidR="008E62F3" w:rsidRPr="00175797">
        <w:t xml:space="preserve"> during year </w:t>
      </w:r>
      <m:oMath>
        <m:r>
          <w:rPr>
            <w:rFonts w:ascii="Cambria Math" w:hAnsi="Cambria Math"/>
          </w:rPr>
          <m:t>y</m:t>
        </m:r>
      </m:oMath>
      <w:r w:rsidR="008E62F3" w:rsidRPr="00175797">
        <w:t xml:space="preserve">. </w:t>
      </w:r>
    </w:p>
    <w:p w14:paraId="653FB9AA" w14:textId="4FD1E644" w:rsidR="008E62F3" w:rsidRPr="00C65F7E" w:rsidRDefault="00000000" w:rsidP="00175797">
      <w:pPr>
        <w:pStyle w:val="ListBullet"/>
        <w:spacing w:line="480" w:lineRule="auto"/>
        <w:contextualSpacing w:val="0"/>
      </w:pPr>
      <m:oMath>
        <m:sSubSup>
          <m:sSubSupPr>
            <m:ctrlPr>
              <w:rPr>
                <w:rFonts w:ascii="Cambria Math" w:hAnsi="Cambria Math"/>
              </w:rPr>
            </m:ctrlPr>
          </m:sSubSupPr>
          <m:e>
            <m:r>
              <w:rPr>
                <w:rFonts w:ascii="Cambria Math" w:hAnsi="Cambria Math"/>
              </w:rPr>
              <m:t>m</m:t>
            </m:r>
          </m:e>
          <m:sub>
            <m:r>
              <w:rPr>
                <w:rFonts w:ascii="Cambria Math" w:hAnsi="Cambria Math"/>
              </w:rPr>
              <m:t>a</m:t>
            </m:r>
          </m:sub>
          <m:sup>
            <m:d>
              <m:dPr>
                <m:ctrlPr>
                  <w:rPr>
                    <w:rFonts w:ascii="Cambria Math" w:hAnsi="Cambria Math"/>
                  </w:rPr>
                </m:ctrlPr>
              </m:dPr>
              <m:e>
                <m:r>
                  <w:rPr>
                    <w:rFonts w:ascii="Cambria Math" w:hAnsi="Cambria Math"/>
                  </w:rPr>
                  <m:t>c</m:t>
                </m:r>
              </m:e>
            </m:d>
          </m:sup>
        </m:sSubSup>
      </m:oMath>
      <w:r w:rsidR="008E62F3" w:rsidRPr="00175797">
        <w:rPr>
          <w:rFonts w:eastAsiaTheme="minorEastAsia"/>
        </w:rPr>
        <w:t xml:space="preserve">: The average mass of an </w:t>
      </w:r>
      <w:r w:rsidR="008E62F3" w:rsidRPr="00175797">
        <w:t>age-</w:t>
      </w:r>
      <m:oMath>
        <m:r>
          <w:rPr>
            <w:rFonts w:ascii="Cambria Math" w:hAnsi="Cambria Math"/>
          </w:rPr>
          <m:t>a</m:t>
        </m:r>
      </m:oMath>
      <w:r w:rsidR="008E62F3" w:rsidRPr="00175797">
        <w:t xml:space="preserve"> Chinook salmon in Cook Inlet. </w:t>
      </w:r>
      <w:r w:rsidR="008E62F3" w:rsidRPr="00175797">
        <w:rPr>
          <w:rFonts w:eastAsiaTheme="minorEastAsia"/>
        </w:rPr>
        <w:t xml:space="preserve">Here, </w:t>
      </w:r>
      <m:oMath>
        <m:sSubSup>
          <m:sSubSupPr>
            <m:ctrlPr>
              <w:rPr>
                <w:rFonts w:ascii="Cambria Math" w:hAnsi="Cambria Math"/>
              </w:rPr>
            </m:ctrlPr>
          </m:sSubSupPr>
          <m:e>
            <m:r>
              <w:rPr>
                <w:rFonts w:ascii="Cambria Math" w:hAnsi="Cambria Math"/>
              </w:rPr>
              <m:t>m</m:t>
            </m:r>
          </m:e>
          <m:sub>
            <m:r>
              <w:rPr>
                <w:rFonts w:ascii="Cambria Math" w:hAnsi="Cambria Math"/>
              </w:rPr>
              <m:t>a</m:t>
            </m:r>
          </m:sub>
          <m:sup>
            <m:d>
              <m:dPr>
                <m:ctrlPr>
                  <w:rPr>
                    <w:rFonts w:ascii="Cambria Math" w:hAnsi="Cambria Math"/>
                  </w:rPr>
                </m:ctrlPr>
              </m:dPr>
              <m:e>
                <m:r>
                  <w:rPr>
                    <w:rFonts w:ascii="Cambria Math" w:hAnsi="Cambria Math"/>
                  </w:rPr>
                  <m:t>c</m:t>
                </m:r>
              </m:e>
            </m:d>
          </m:sup>
        </m:sSubSup>
      </m:oMath>
      <w:r w:rsidR="008E62F3" w:rsidRPr="00175797">
        <w:rPr>
          <w:rFonts w:eastAsiaTheme="minorEastAsia"/>
        </w:rPr>
        <w:t>was estimated using</w:t>
      </w:r>
      <w:r w:rsidR="008E62F3" w:rsidRPr="00175797">
        <w:t xml:space="preserve"> age-length data</w:t>
      </w:r>
      <w:r w:rsidR="00B24AEA" w:rsidRPr="00B24AEA">
        <w:t xml:space="preserve"> </w:t>
      </w:r>
      <w:r w:rsidR="00B24AEA">
        <w:t xml:space="preserve">from the </w:t>
      </w:r>
      <w:r w:rsidR="00B24AEA" w:rsidRPr="00175797">
        <w:t>Deshka River</w:t>
      </w:r>
      <w:r w:rsidR="008E62F3" w:rsidRPr="00175797">
        <w:t>, a tributary of the Susitna River</w:t>
      </w:r>
      <w:r w:rsidR="00B24AEA">
        <w:t>,</w:t>
      </w:r>
      <w:r w:rsidR="008E62F3" w:rsidRPr="00175797">
        <w:t xml:space="preserve"> where th</w:t>
      </w:r>
      <w:r w:rsidR="00FD3E06">
        <w:t>ese</w:t>
      </w:r>
      <w:r w:rsidR="008E62F3" w:rsidRPr="00175797">
        <w:t xml:space="preserve"> data </w:t>
      </w:r>
      <w:r w:rsidR="00FD3E06">
        <w:t>are</w:t>
      </w:r>
      <w:r w:rsidR="008E62F3" w:rsidRPr="00175797">
        <w:t xml:space="preserve"> availab</w:t>
      </w:r>
      <w:r w:rsidR="008E62F3" w:rsidRPr="00C65F7E">
        <w:t xml:space="preserve">le, in combination with the length-mass relationship presented in Oke </w:t>
      </w:r>
      <w:r w:rsidR="006A4125">
        <w:t>et al.</w:t>
      </w:r>
      <w:r w:rsidR="008E62F3" w:rsidRPr="00C65F7E">
        <w:t xml:space="preserve"> </w:t>
      </w:r>
      <w:r w:rsidR="00FD3E06">
        <w:t>(</w:t>
      </w:r>
      <w:r w:rsidR="008E62F3" w:rsidRPr="00C65F7E">
        <w:t>2020</w:t>
      </w:r>
      <w:r w:rsidR="00FD3E06">
        <w:t>)</w:t>
      </w:r>
      <w:r w:rsidR="008E62F3" w:rsidRPr="00C65F7E">
        <w:t xml:space="preserve">. </w:t>
      </w:r>
    </w:p>
    <w:p w14:paraId="01C1163A" w14:textId="432AE09D" w:rsidR="002F78B1" w:rsidRPr="00C65F7E" w:rsidRDefault="009254BA" w:rsidP="00C11380">
      <w:pPr>
        <w:pStyle w:val="BodyText"/>
        <w:ind w:firstLine="360"/>
        <w:rPr>
          <w:rFonts w:eastAsiaTheme="minorHAnsi"/>
        </w:rPr>
      </w:pPr>
      <w:r>
        <w:rPr>
          <w:rFonts w:eastAsiaTheme="minorHAnsi"/>
        </w:rPr>
        <w:t xml:space="preserve">To </w:t>
      </w:r>
      <w:r w:rsidR="009E454D" w:rsidRPr="00C65F7E">
        <w:rPr>
          <w:rFonts w:eastAsiaTheme="minorHAnsi"/>
        </w:rPr>
        <w:t>estimat</w:t>
      </w:r>
      <w:r w:rsidR="009E454D">
        <w:rPr>
          <w:rFonts w:eastAsiaTheme="minorHAnsi"/>
        </w:rPr>
        <w:t>e</w:t>
      </w:r>
      <w:r w:rsidR="002F78B1" w:rsidRPr="00C65F7E">
        <w:rPr>
          <w:rFonts w:eastAsiaTheme="minorHAnsi"/>
        </w:rPr>
        <w:t xml:space="preserve"> the annual biomass of Chinook salmon runs, </w:t>
      </w:r>
      <w:r w:rsidR="00B24AEA">
        <w:rPr>
          <w:rFonts w:eastAsiaTheme="minorHAnsi"/>
        </w:rPr>
        <w:t>we</w:t>
      </w:r>
      <w:r w:rsidR="002F78B1" w:rsidRPr="00C65F7E">
        <w:rPr>
          <w:rFonts w:eastAsiaTheme="minorHAnsi"/>
        </w:rPr>
        <w:t xml:space="preserve"> assumed that all sizes of Chinook salmon are equally likely to be commercially harvested, that Deshka River age-length </w:t>
      </w:r>
      <w:r w:rsidR="002F78B1" w:rsidRPr="00C65F7E">
        <w:rPr>
          <w:rFonts w:eastAsiaTheme="minorHAnsi"/>
        </w:rPr>
        <w:lastRenderedPageBreak/>
        <w:t xml:space="preserve">data is representative of all UCI Chinook, and that the length-mass relationships of Oke </w:t>
      </w:r>
      <w:r w:rsidR="006A4125">
        <w:rPr>
          <w:rFonts w:eastAsiaTheme="minorHAnsi"/>
        </w:rPr>
        <w:t>et al.</w:t>
      </w:r>
      <w:r w:rsidR="002F78B1" w:rsidRPr="00C65F7E">
        <w:rPr>
          <w:rFonts w:eastAsiaTheme="minorHAnsi"/>
        </w:rPr>
        <w:t xml:space="preserve"> (2020) apply to UCI Chinook. </w:t>
      </w:r>
      <w:r>
        <w:rPr>
          <w:rFonts w:eastAsiaTheme="minorHAnsi"/>
        </w:rPr>
        <w:t>Within equations</w:t>
      </w:r>
      <w:r w:rsidR="002F78B1" w:rsidRPr="00C65F7E">
        <w:t xml:space="preserve">, superscripts differentiate model parameters or variables. For instance, </w:t>
      </w:r>
      <m:oMath>
        <m:sSubSup>
          <m:sSubSupPr>
            <m:ctrlPr>
              <w:rPr>
                <w:rFonts w:ascii="Cambria Math" w:hAnsi="Cambria Math"/>
              </w:rPr>
            </m:ctrlPr>
          </m:sSubSupPr>
          <m:e>
            <m:r>
              <w:rPr>
                <w:rFonts w:ascii="Cambria Math" w:hAnsi="Cambria Math"/>
              </w:rPr>
              <m:t>N</m:t>
            </m:r>
          </m:e>
          <m:sub>
            <m:r>
              <w:rPr>
                <w:rFonts w:ascii="Cambria Math" w:hAnsi="Cambria Math"/>
              </w:rPr>
              <m:t>y</m:t>
            </m:r>
            <m:r>
              <m:rPr>
                <m:sty m:val="p"/>
              </m:rPr>
              <w:rPr>
                <w:rFonts w:ascii="Cambria Math" w:hAnsi="Cambria Math"/>
              </w:rPr>
              <m:t>,</m:t>
            </m:r>
            <m:r>
              <w:rPr>
                <w:rFonts w:ascii="Cambria Math" w:hAnsi="Cambria Math"/>
              </w:rPr>
              <m:t>r</m:t>
            </m:r>
          </m:sub>
          <m:sup>
            <m:r>
              <m:rPr>
                <m:sty m:val="p"/>
              </m:rPr>
              <w:rPr>
                <w:rFonts w:ascii="Cambria Math" w:hAnsi="Cambria Math"/>
              </w:rPr>
              <m:t>(</m:t>
            </m:r>
            <m:r>
              <w:rPr>
                <w:rFonts w:ascii="Cambria Math" w:hAnsi="Cambria Math"/>
              </w:rPr>
              <m:t>c</m:t>
            </m:r>
            <m:r>
              <m:rPr>
                <m:sty m:val="p"/>
              </m:rPr>
              <w:rPr>
                <w:rFonts w:ascii="Cambria Math" w:hAnsi="Cambria Math"/>
              </w:rPr>
              <m:t>)</m:t>
            </m:r>
          </m:sup>
        </m:sSubSup>
        <m:r>
          <m:rPr>
            <m:sty m:val="p"/>
          </m:rPr>
          <w:rPr>
            <w:rFonts w:ascii="Cambria Math" w:hAnsi="Cambria Math"/>
          </w:rPr>
          <m:t xml:space="preserve"> </m:t>
        </m:r>
      </m:oMath>
      <w:r w:rsidR="002F78B1" w:rsidRPr="00C65F7E">
        <w:t xml:space="preserve">represents Chinook </w:t>
      </w:r>
      <w:r w:rsidR="00EE74A1">
        <w:t>abundance</w:t>
      </w:r>
      <w:r w:rsidR="002F78B1" w:rsidRPr="00C65F7E">
        <w:t xml:space="preserve">, while </w:t>
      </w:r>
      <m:oMath>
        <m:sSubSup>
          <m:sSubSupPr>
            <m:ctrlPr>
              <w:rPr>
                <w:rFonts w:ascii="Cambria Math" w:hAnsi="Cambria Math"/>
              </w:rPr>
            </m:ctrlPr>
          </m:sSubSupPr>
          <m:e>
            <m:r>
              <w:rPr>
                <w:rFonts w:ascii="Cambria Math" w:hAnsi="Cambria Math"/>
              </w:rPr>
              <m:t>N</m:t>
            </m:r>
          </m:e>
          <m:sub>
            <m:r>
              <w:rPr>
                <w:rFonts w:ascii="Cambria Math" w:hAnsi="Cambria Math"/>
              </w:rPr>
              <m:t>y</m:t>
            </m:r>
            <m:r>
              <m:rPr>
                <m:sty m:val="p"/>
              </m:rPr>
              <w:rPr>
                <w:rFonts w:ascii="Cambria Math" w:hAnsi="Cambria Math"/>
              </w:rPr>
              <m:t>,</m:t>
            </m:r>
            <m:r>
              <w:rPr>
                <w:rFonts w:ascii="Cambria Math" w:hAnsi="Cambria Math"/>
              </w:rPr>
              <m:t>r</m:t>
            </m:r>
          </m:sub>
          <m:sup>
            <m:d>
              <m:dPr>
                <m:ctrlPr>
                  <w:rPr>
                    <w:rFonts w:ascii="Cambria Math" w:hAnsi="Cambria Math"/>
                  </w:rPr>
                </m:ctrlPr>
              </m:dPr>
              <m:e>
                <m:r>
                  <w:rPr>
                    <w:rFonts w:ascii="Cambria Math" w:hAnsi="Cambria Math"/>
                  </w:rPr>
                  <m:t>s</m:t>
                </m:r>
              </m:e>
            </m:d>
          </m:sup>
        </m:sSubSup>
      </m:oMath>
      <w:r w:rsidR="002F78B1" w:rsidRPr="00C65F7E">
        <w:t xml:space="preserve">​ represents sockeye </w:t>
      </w:r>
      <w:r w:rsidR="00EE74A1">
        <w:t>abundance</w:t>
      </w:r>
      <w:r w:rsidR="002F78B1" w:rsidRPr="00C65F7E">
        <w:t>.</w:t>
      </w:r>
      <w:r w:rsidR="00F9103E" w:rsidRPr="00F9103E">
        <w:rPr>
          <w:rFonts w:eastAsiaTheme="minorHAnsi"/>
        </w:rPr>
        <w:t xml:space="preserve"> </w:t>
      </w:r>
      <w:r w:rsidR="002F78B1" w:rsidRPr="00C65F7E">
        <w:rPr>
          <w:rFonts w:eastAsiaTheme="minorHAnsi"/>
        </w:rPr>
        <w:t xml:space="preserve">The biomass of the Chinook salmon run for year </w:t>
      </w:r>
      <m:oMath>
        <m:r>
          <w:rPr>
            <w:rFonts w:ascii="Cambria Math" w:eastAsiaTheme="minorHAnsi" w:hAnsi="Cambria Math" w:cstheme="minorBidi"/>
            <w:szCs w:val="22"/>
          </w:rPr>
          <m:t>y</m:t>
        </m:r>
      </m:oMath>
      <w:r w:rsidR="002F78B1" w:rsidRPr="00C65F7E">
        <w:rPr>
          <w:rFonts w:eastAsiaTheme="minorHAnsi"/>
        </w:rPr>
        <w:t xml:space="preserve"> on river </w:t>
      </w:r>
      <m:oMath>
        <m:r>
          <w:rPr>
            <w:rFonts w:ascii="Cambria Math" w:eastAsiaTheme="minorHAnsi" w:hAnsi="Cambria Math" w:cstheme="minorBidi"/>
            <w:szCs w:val="22"/>
          </w:rPr>
          <m:t>r</m:t>
        </m:r>
      </m:oMath>
      <w:r w:rsidR="002F78B1" w:rsidRPr="00C65F7E">
        <w:rPr>
          <w:rFonts w:eastAsiaTheme="minorHAnsi"/>
        </w:rPr>
        <w:t xml:space="preserve"> was calculated using the following equation:</w:t>
      </w:r>
    </w:p>
    <w:p w14:paraId="1ADFE1BF" w14:textId="77777777" w:rsidR="007B58F7" w:rsidRPr="00F56B4B" w:rsidRDefault="00000000" w:rsidP="00F56B4B">
      <w:pPr>
        <w:pStyle w:val="BodyText"/>
      </w:pPr>
      <m:oMathPara>
        <m:oMath>
          <m:eqArr>
            <m:eqArrPr>
              <m:maxDist m:val="1"/>
              <m:ctrlPr>
                <w:rPr>
                  <w:rFonts w:ascii="Cambria Math" w:hAnsi="Cambria Math"/>
                </w:rPr>
              </m:ctrlPr>
            </m:eqArrPr>
            <m:e>
              <m:sSubSup>
                <m:sSubSupPr>
                  <m:ctrlPr>
                    <w:rPr>
                      <w:rFonts w:ascii="Cambria Math" w:hAnsi="Cambria Math"/>
                    </w:rPr>
                  </m:ctrlPr>
                </m:sSubSupPr>
                <m:e>
                  <m:r>
                    <w:rPr>
                      <w:rFonts w:ascii="Cambria Math" w:hAnsi="Cambria Math"/>
                    </w:rPr>
                    <m:t>B</m:t>
                  </m:r>
                </m:e>
                <m:sub>
                  <m:r>
                    <w:rPr>
                      <w:rFonts w:ascii="Cambria Math" w:hAnsi="Cambria Math"/>
                    </w:rPr>
                    <m:t>y</m:t>
                  </m:r>
                  <m:r>
                    <m:rPr>
                      <m:sty m:val="p"/>
                    </m:rPr>
                    <w:rPr>
                      <w:rFonts w:ascii="Cambria Math" w:hAnsi="Cambria Math"/>
                    </w:rPr>
                    <m:t>,</m:t>
                  </m:r>
                  <m:r>
                    <w:rPr>
                      <w:rFonts w:ascii="Cambria Math" w:hAnsi="Cambria Math"/>
                    </w:rPr>
                    <m:t>r</m:t>
                  </m:r>
                </m:sub>
                <m:sup>
                  <m:d>
                    <m:dPr>
                      <m:ctrlPr>
                        <w:rPr>
                          <w:rFonts w:ascii="Cambria Math" w:hAnsi="Cambria Math"/>
                        </w:rPr>
                      </m:ctrlPr>
                    </m:dPr>
                    <m:e>
                      <m:r>
                        <w:rPr>
                          <w:rFonts w:ascii="Cambria Math" w:hAnsi="Cambria Math"/>
                        </w:rPr>
                        <m:t>c</m:t>
                      </m:r>
                    </m:e>
                  </m:d>
                </m:sup>
              </m:sSub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a</m:t>
                  </m:r>
                </m:sub>
                <m:sup/>
                <m:e>
                  <m:sSubSup>
                    <m:sSubSupPr>
                      <m:ctrlPr>
                        <w:rPr>
                          <w:rFonts w:ascii="Cambria Math" w:hAnsi="Cambria Math"/>
                        </w:rPr>
                      </m:ctrlPr>
                    </m:sSubSupPr>
                    <m:e>
                      <m:r>
                        <w:rPr>
                          <w:rFonts w:ascii="Cambria Math" w:hAnsi="Cambria Math"/>
                        </w:rPr>
                        <m:t>N</m:t>
                      </m:r>
                    </m:e>
                    <m:sub>
                      <m:r>
                        <w:rPr>
                          <w:rFonts w:ascii="Cambria Math" w:hAnsi="Cambria Math"/>
                        </w:rPr>
                        <m:t>y</m:t>
                      </m:r>
                      <m:r>
                        <m:rPr>
                          <m:sty m:val="p"/>
                        </m:rPr>
                        <w:rPr>
                          <w:rFonts w:ascii="Cambria Math" w:hAnsi="Cambria Math"/>
                        </w:rPr>
                        <m:t>,</m:t>
                      </m:r>
                      <m:r>
                        <w:rPr>
                          <w:rFonts w:ascii="Cambria Math" w:hAnsi="Cambria Math"/>
                        </w:rPr>
                        <m:t>r</m:t>
                      </m:r>
                    </m:sub>
                    <m:sup>
                      <m:d>
                        <m:dPr>
                          <m:ctrlPr>
                            <w:rPr>
                              <w:rFonts w:ascii="Cambria Math" w:hAnsi="Cambria Math"/>
                            </w:rPr>
                          </m:ctrlPr>
                        </m:dPr>
                        <m:e>
                          <m:r>
                            <w:rPr>
                              <w:rFonts w:ascii="Cambria Math" w:hAnsi="Cambria Math"/>
                            </w:rPr>
                            <m:t>c</m:t>
                          </m:r>
                        </m:e>
                      </m:d>
                    </m:sup>
                  </m:sSubSup>
                  <m:sSubSup>
                    <m:sSubSupPr>
                      <m:ctrlPr>
                        <w:rPr>
                          <w:rFonts w:ascii="Cambria Math" w:hAnsi="Cambria Math"/>
                        </w:rPr>
                      </m:ctrlPr>
                    </m:sSubSupPr>
                    <m:e>
                      <m:r>
                        <w:rPr>
                          <w:rFonts w:ascii="Cambria Math" w:hAnsi="Cambria Math"/>
                        </w:rPr>
                        <m:t>q</m:t>
                      </m:r>
                    </m:e>
                    <m:sub>
                      <m:r>
                        <w:rPr>
                          <w:rFonts w:ascii="Cambria Math" w:hAnsi="Cambria Math"/>
                        </w:rPr>
                        <m:t>y</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a</m:t>
                      </m:r>
                    </m:sub>
                    <m:sup>
                      <m:d>
                        <m:dPr>
                          <m:ctrlPr>
                            <w:rPr>
                              <w:rFonts w:ascii="Cambria Math" w:hAnsi="Cambria Math"/>
                            </w:rPr>
                          </m:ctrlPr>
                        </m:dPr>
                        <m:e>
                          <m:r>
                            <w:rPr>
                              <w:rFonts w:ascii="Cambria Math" w:hAnsi="Cambria Math"/>
                            </w:rPr>
                            <m:t>c</m:t>
                          </m:r>
                        </m:e>
                      </m:d>
                    </m:sup>
                  </m:sSubSup>
                  <m:sSubSup>
                    <m:sSubSupPr>
                      <m:ctrlPr>
                        <w:rPr>
                          <w:rFonts w:ascii="Cambria Math" w:hAnsi="Cambria Math"/>
                        </w:rPr>
                      </m:ctrlPr>
                    </m:sSubSupPr>
                    <m:e>
                      <m:r>
                        <w:rPr>
                          <w:rFonts w:ascii="Cambria Math" w:hAnsi="Cambria Math"/>
                        </w:rPr>
                        <m:t>m</m:t>
                      </m:r>
                    </m:e>
                    <m:sub>
                      <m:r>
                        <w:rPr>
                          <w:rFonts w:ascii="Cambria Math" w:hAnsi="Cambria Math"/>
                        </w:rPr>
                        <m:t>a</m:t>
                      </m:r>
                    </m:sub>
                    <m:sup>
                      <m:d>
                        <m:dPr>
                          <m:ctrlPr>
                            <w:rPr>
                              <w:rFonts w:ascii="Cambria Math" w:hAnsi="Cambria Math"/>
                            </w:rPr>
                          </m:ctrlPr>
                        </m:dPr>
                        <m:e>
                          <m:r>
                            <w:rPr>
                              <w:rFonts w:ascii="Cambria Math" w:hAnsi="Cambria Math"/>
                            </w:rPr>
                            <m:t>c</m:t>
                          </m:r>
                        </m:e>
                      </m:d>
                    </m:sup>
                  </m:sSubSup>
                </m:e>
              </m:nary>
              <m:r>
                <m:rPr>
                  <m:sty m:val="p"/>
                </m:rPr>
                <w:rPr>
                  <w:rFonts w:ascii="Cambria Math" w:hAnsi="Cambria Math"/>
                </w:rPr>
                <m:t xml:space="preserve"> # Equation 1</m:t>
              </m:r>
            </m:e>
          </m:eqArr>
        </m:oMath>
      </m:oMathPara>
    </w:p>
    <w:p w14:paraId="724E4162" w14:textId="6B360EBD" w:rsidR="00211C91" w:rsidRPr="00C65F7E" w:rsidRDefault="00211C91" w:rsidP="00C11380">
      <w:pPr>
        <w:pStyle w:val="BodyText"/>
        <w:ind w:firstLine="360"/>
        <w:rPr>
          <w:rFonts w:eastAsiaTheme="minorHAnsi"/>
        </w:rPr>
      </w:pPr>
      <w:r w:rsidRPr="00C65F7E">
        <w:rPr>
          <w:rFonts w:eastAsiaTheme="minorHAnsi"/>
        </w:rPr>
        <w:t xml:space="preserve">We assumed that </w:t>
      </w:r>
      <w:r w:rsidR="00B24AEA">
        <w:rPr>
          <w:rFonts w:eastAsiaTheme="minorHAnsi"/>
        </w:rPr>
        <w:t>fish</w:t>
      </w:r>
      <w:r w:rsidRPr="00C65F7E">
        <w:rPr>
          <w:rFonts w:eastAsiaTheme="minorHAnsi"/>
        </w:rPr>
        <w:t xml:space="preserve"> size of returning sockeye salmon has remained constant over time when estimating the biomass of sockeye salmon runs </w:t>
      </w:r>
      <w:r w:rsidR="009A2633">
        <w:rPr>
          <w:rFonts w:eastAsiaTheme="minorHAnsi"/>
        </w:rPr>
        <w:t>for</w:t>
      </w:r>
      <w:r w:rsidR="009A2633" w:rsidRPr="00C65F7E">
        <w:rPr>
          <w:rFonts w:eastAsiaTheme="minorHAnsi"/>
        </w:rPr>
        <w:t xml:space="preserve"> </w:t>
      </w:r>
      <w:r w:rsidRPr="00C65F7E">
        <w:rPr>
          <w:rFonts w:eastAsiaTheme="minorHAnsi"/>
        </w:rPr>
        <w:t>the Kasilof, Kenai</w:t>
      </w:r>
      <w:r w:rsidRPr="00C65F7E">
        <w:rPr>
          <w:rFonts w:eastAsiaTheme="minorHAnsi" w:cstheme="minorBidi"/>
          <w:szCs w:val="22"/>
        </w:rPr>
        <w:t>,</w:t>
      </w:r>
      <w:r w:rsidRPr="00C65F7E">
        <w:rPr>
          <w:rFonts w:eastAsiaTheme="minorHAnsi"/>
        </w:rPr>
        <w:t xml:space="preserve"> and Susitna rivers</w:t>
      </w:r>
      <w:r w:rsidRPr="00C65F7E">
        <w:rPr>
          <w:rFonts w:eastAsiaTheme="minorHAnsi" w:cstheme="minorBidi"/>
          <w:szCs w:val="22"/>
        </w:rPr>
        <w:t>.</w:t>
      </w:r>
      <w:r w:rsidRPr="00C65F7E">
        <w:rPr>
          <w:rFonts w:eastAsiaTheme="minorHAnsi"/>
        </w:rPr>
        <w:t xml:space="preserve"> The data that we used to estimate the biomass of major sockeye salmon runs is outlined below:</w:t>
      </w:r>
    </w:p>
    <w:p w14:paraId="763CD7CB" w14:textId="202CDA2D" w:rsidR="00AE3880" w:rsidRPr="00175797" w:rsidRDefault="00000000" w:rsidP="00175797">
      <w:pPr>
        <w:pStyle w:val="ListBullet"/>
        <w:spacing w:line="480" w:lineRule="auto"/>
        <w:contextualSpacing w:val="0"/>
      </w:pPr>
      <m:oMath>
        <m:sSubSup>
          <m:sSubSupPr>
            <m:ctrlPr>
              <w:rPr>
                <w:rFonts w:ascii="Cambria Math" w:hAnsi="Cambria Math"/>
              </w:rPr>
            </m:ctrlPr>
          </m:sSubSupPr>
          <m:e>
            <m:r>
              <w:rPr>
                <w:rFonts w:ascii="Cambria Math" w:hAnsi="Cambria Math"/>
              </w:rPr>
              <m:t>N</m:t>
            </m:r>
          </m:e>
          <m:sub>
            <m:r>
              <w:rPr>
                <w:rFonts w:ascii="Cambria Math" w:hAnsi="Cambria Math"/>
              </w:rPr>
              <m:t>y</m:t>
            </m:r>
            <m:r>
              <m:rPr>
                <m:sty m:val="p"/>
              </m:rPr>
              <w:rPr>
                <w:rFonts w:ascii="Cambria Math" w:hAnsi="Cambria Math"/>
              </w:rPr>
              <m:t>,</m:t>
            </m:r>
            <m:r>
              <w:rPr>
                <w:rFonts w:ascii="Cambria Math" w:hAnsi="Cambria Math"/>
              </w:rPr>
              <m:t>r</m:t>
            </m:r>
          </m:sub>
          <m:sup>
            <m:d>
              <m:dPr>
                <m:ctrlPr>
                  <w:rPr>
                    <w:rFonts w:ascii="Cambria Math" w:hAnsi="Cambria Math"/>
                  </w:rPr>
                </m:ctrlPr>
              </m:dPr>
              <m:e>
                <m:r>
                  <w:rPr>
                    <w:rFonts w:ascii="Cambria Math" w:hAnsi="Cambria Math"/>
                  </w:rPr>
                  <m:t>s</m:t>
                </m:r>
              </m:e>
            </m:d>
          </m:sup>
        </m:sSubSup>
        <m:r>
          <m:rPr>
            <m:sty m:val="p"/>
          </m:rPr>
          <w:rPr>
            <w:rFonts w:ascii="Cambria Math" w:hAnsi="Cambria Math"/>
          </w:rPr>
          <m:t>:</m:t>
        </m:r>
      </m:oMath>
      <w:r w:rsidR="00AE3880" w:rsidRPr="00175797">
        <w:t xml:space="preserve"> The </w:t>
      </w:r>
      <w:r w:rsidR="00D7394A">
        <w:t>abundance</w:t>
      </w:r>
      <w:r w:rsidR="00D7394A" w:rsidRPr="00175797">
        <w:t xml:space="preserve"> </w:t>
      </w:r>
      <w:r w:rsidR="00AE3880" w:rsidRPr="00175797">
        <w:t xml:space="preserve">of the sockeye salmon </w:t>
      </w:r>
      <w:proofErr w:type="gramStart"/>
      <w:r w:rsidR="00AE3880" w:rsidRPr="00175797">
        <w:t>run</w:t>
      </w:r>
      <w:proofErr w:type="gramEnd"/>
      <w:r w:rsidR="00AE3880" w:rsidRPr="00175797">
        <w:t xml:space="preserve"> during year </w:t>
      </w:r>
      <m:oMath>
        <m:r>
          <w:rPr>
            <w:rFonts w:ascii="Cambria Math" w:hAnsi="Cambria Math"/>
          </w:rPr>
          <m:t>y</m:t>
        </m:r>
      </m:oMath>
      <w:r w:rsidR="00AE3880" w:rsidRPr="00175797">
        <w:t xml:space="preserve"> on river </w:t>
      </w:r>
      <m:oMath>
        <m:r>
          <w:rPr>
            <w:rFonts w:ascii="Cambria Math" w:hAnsi="Cambria Math"/>
          </w:rPr>
          <m:t>r</m:t>
        </m:r>
      </m:oMath>
      <w:r w:rsidR="00AE3880" w:rsidRPr="00175797">
        <w:t xml:space="preserve">. This can be seen in the bottom panel of </w:t>
      </w:r>
      <w:r w:rsidR="00E77151" w:rsidRPr="00175797">
        <w:fldChar w:fldCharType="begin"/>
      </w:r>
      <w:r w:rsidR="00E77151" w:rsidRPr="00175797">
        <w:instrText xml:space="preserve"> REF _Ref156835464 \h  \* MERGEFORMAT </w:instrText>
      </w:r>
      <w:r w:rsidR="00E77151" w:rsidRPr="00175797">
        <w:fldChar w:fldCharType="separate"/>
      </w:r>
      <w:r w:rsidR="00E77151" w:rsidRPr="00175797">
        <w:t xml:space="preserve">Figure </w:t>
      </w:r>
      <w:r w:rsidR="00E77151">
        <w:t>3</w:t>
      </w:r>
      <w:r w:rsidR="00E77151" w:rsidRPr="00175797">
        <w:fldChar w:fldCharType="end"/>
      </w:r>
      <w:r w:rsidR="00AE3880" w:rsidRPr="00175797">
        <w:t>.</w:t>
      </w:r>
    </w:p>
    <w:p w14:paraId="172F792A" w14:textId="52D7720C" w:rsidR="00AE3880" w:rsidRPr="00C65F7E" w:rsidRDefault="00000000" w:rsidP="00175797">
      <w:pPr>
        <w:pStyle w:val="ListBullet"/>
        <w:spacing w:line="480" w:lineRule="auto"/>
        <w:contextualSpacing w:val="0"/>
      </w:pPr>
      <m:oMath>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s</m:t>
                </m:r>
              </m:e>
            </m:d>
          </m:sup>
        </m:sSup>
      </m:oMath>
      <w:r w:rsidR="00AE3880" w:rsidRPr="00175797">
        <w:rPr>
          <w:rFonts w:eastAsiaTheme="minorEastAsia"/>
        </w:rPr>
        <w:t>:</w:t>
      </w:r>
      <w:r w:rsidR="00AE3880" w:rsidRPr="00175797">
        <w:t xml:space="preserve"> The average mass of a Cook Inlet sockeye salmon, which was estimated </w:t>
      </w:r>
      <w:proofErr w:type="gramStart"/>
      <w:r w:rsidR="00AE3880" w:rsidRPr="00175797">
        <w:t>using</w:t>
      </w:r>
      <w:proofErr w:type="gramEnd"/>
      <w:r w:rsidR="00AE3880" w:rsidRPr="00175797">
        <w:t xml:space="preserve"> data from commercially harvested sockeye salmon from Cook Inlet between 1975 and 2021 (Marston </w:t>
      </w:r>
      <w:r w:rsidR="003F2695">
        <w:t>&amp;</w:t>
      </w:r>
      <w:r w:rsidR="00AE3880" w:rsidRPr="00C65F7E">
        <w:t xml:space="preserve"> Frothingham</w:t>
      </w:r>
      <w:r w:rsidR="003F2695">
        <w:t>,</w:t>
      </w:r>
      <w:r w:rsidR="00AE3880" w:rsidRPr="00C65F7E">
        <w:t xml:space="preserve"> 2022).</w:t>
      </w:r>
    </w:p>
    <w:p w14:paraId="11FB9E5E" w14:textId="77777777" w:rsidR="004A3C23" w:rsidRPr="00C65F7E" w:rsidRDefault="004A3C23" w:rsidP="004A3C23">
      <w:pPr>
        <w:pStyle w:val="BodyText"/>
        <w:rPr>
          <w:rFonts w:eastAsiaTheme="minorHAnsi"/>
        </w:rPr>
      </w:pPr>
      <w:r w:rsidRPr="00C65F7E">
        <w:rPr>
          <w:rFonts w:eastAsiaTheme="minorHAnsi"/>
        </w:rPr>
        <w:t xml:space="preserve">The biomass of the sockeye salmon run during year </w:t>
      </w:r>
      <m:oMath>
        <m:r>
          <w:rPr>
            <w:rFonts w:ascii="Cambria Math" w:eastAsiaTheme="minorHAnsi" w:hAnsi="Cambria Math" w:cstheme="minorBidi"/>
            <w:szCs w:val="22"/>
          </w:rPr>
          <m:t>y</m:t>
        </m:r>
      </m:oMath>
      <w:r w:rsidRPr="00C65F7E">
        <w:rPr>
          <w:rFonts w:eastAsiaTheme="minorHAnsi"/>
        </w:rPr>
        <w:t xml:space="preserve"> on river </w:t>
      </w:r>
      <m:oMath>
        <m:r>
          <w:rPr>
            <w:rFonts w:ascii="Cambria Math" w:eastAsiaTheme="minorHAnsi" w:hAnsi="Cambria Math" w:cstheme="minorBidi"/>
            <w:szCs w:val="22"/>
          </w:rPr>
          <m:t>r</m:t>
        </m:r>
      </m:oMath>
      <w:r w:rsidRPr="00C65F7E">
        <w:rPr>
          <w:rFonts w:eastAsiaTheme="minorHAnsi"/>
        </w:rPr>
        <w:t xml:space="preserve"> was estimated using the following equation:</w:t>
      </w:r>
    </w:p>
    <w:p w14:paraId="5C018EBD" w14:textId="77777777" w:rsidR="00E943C2" w:rsidRPr="00F56B4B" w:rsidRDefault="00000000" w:rsidP="00F56B4B">
      <w:pPr>
        <w:pStyle w:val="BodyText"/>
      </w:pPr>
      <m:oMathPara>
        <m:oMath>
          <m:eqArr>
            <m:eqArrPr>
              <m:maxDist m:val="1"/>
              <m:ctrlPr>
                <w:rPr>
                  <w:rFonts w:ascii="Cambria Math" w:hAnsi="Cambria Math"/>
                </w:rPr>
              </m:ctrlPr>
            </m:eqArrPr>
            <m:e>
              <m:sSubSup>
                <m:sSubSupPr>
                  <m:ctrlPr>
                    <w:rPr>
                      <w:rFonts w:ascii="Cambria Math" w:hAnsi="Cambria Math"/>
                    </w:rPr>
                  </m:ctrlPr>
                </m:sSubSupPr>
                <m:e>
                  <m:r>
                    <w:rPr>
                      <w:rFonts w:ascii="Cambria Math" w:hAnsi="Cambria Math"/>
                    </w:rPr>
                    <m:t>B</m:t>
                  </m:r>
                </m:e>
                <m:sub>
                  <m:r>
                    <w:rPr>
                      <w:rFonts w:ascii="Cambria Math" w:hAnsi="Cambria Math"/>
                    </w:rPr>
                    <m:t>y</m:t>
                  </m:r>
                  <m:r>
                    <m:rPr>
                      <m:sty m:val="p"/>
                    </m:rPr>
                    <w:rPr>
                      <w:rFonts w:ascii="Cambria Math" w:hAnsi="Cambria Math"/>
                    </w:rPr>
                    <m:t>,</m:t>
                  </m:r>
                  <m:r>
                    <w:rPr>
                      <w:rFonts w:ascii="Cambria Math" w:hAnsi="Cambria Math"/>
                    </w:rPr>
                    <m:t>r</m:t>
                  </m:r>
                </m:sub>
                <m:sup>
                  <m:d>
                    <m:dPr>
                      <m:ctrlPr>
                        <w:rPr>
                          <w:rFonts w:ascii="Cambria Math" w:hAnsi="Cambria Math"/>
                        </w:rPr>
                      </m:ctrlPr>
                    </m:dPr>
                    <m:e>
                      <m:r>
                        <w:rPr>
                          <w:rFonts w:ascii="Cambria Math" w:hAnsi="Cambria Math"/>
                        </w:rPr>
                        <m:t>s</m:t>
                      </m:r>
                    </m:e>
                  </m:d>
                </m:sup>
              </m:sSubSup>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y</m:t>
                  </m:r>
                  <m:r>
                    <m:rPr>
                      <m:sty m:val="p"/>
                    </m:rPr>
                    <w:rPr>
                      <w:rFonts w:ascii="Cambria Math" w:hAnsi="Cambria Math"/>
                    </w:rPr>
                    <m:t>,</m:t>
                  </m:r>
                  <m:r>
                    <w:rPr>
                      <w:rFonts w:ascii="Cambria Math" w:hAnsi="Cambria Math"/>
                    </w:rPr>
                    <m:t>r</m:t>
                  </m:r>
                </m:sub>
                <m:sup>
                  <m:d>
                    <m:dPr>
                      <m:ctrlPr>
                        <w:rPr>
                          <w:rFonts w:ascii="Cambria Math" w:hAnsi="Cambria Math"/>
                        </w:rPr>
                      </m:ctrlPr>
                    </m:dPr>
                    <m:e>
                      <m:r>
                        <w:rPr>
                          <w:rFonts w:ascii="Cambria Math" w:hAnsi="Cambria Math"/>
                        </w:rPr>
                        <m:t>s</m:t>
                      </m:r>
                    </m:e>
                  </m:d>
                </m:sup>
              </m:sSubSup>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s</m:t>
                      </m:r>
                    </m:e>
                  </m:d>
                </m:sup>
              </m:sSup>
              <m:r>
                <m:rPr>
                  <m:sty m:val="p"/>
                </m:rPr>
                <w:rPr>
                  <w:rFonts w:ascii="Cambria Math" w:hAnsi="Cambria Math"/>
                </w:rPr>
                <m:t xml:space="preserve"> # Equation 2</m:t>
              </m:r>
            </m:e>
          </m:eqArr>
        </m:oMath>
      </m:oMathPara>
    </w:p>
    <w:p w14:paraId="1E35B3D7" w14:textId="0564DAC3" w:rsidR="00B96E89" w:rsidRPr="00C11380" w:rsidRDefault="00B96E89" w:rsidP="00B96E89">
      <w:pPr>
        <w:pStyle w:val="BodyText"/>
      </w:pPr>
      <w:r w:rsidRPr="00E52B94">
        <w:rPr>
          <w:rFonts w:eastAsiaTheme="minorHAnsi"/>
        </w:rPr>
        <w:t>The ind</w:t>
      </w:r>
      <w:r w:rsidR="00D7394A">
        <w:rPr>
          <w:rFonts w:eastAsiaTheme="minorHAnsi"/>
        </w:rPr>
        <w:t>ices</w:t>
      </w:r>
      <w:r w:rsidRPr="00E52B94">
        <w:rPr>
          <w:rFonts w:eastAsiaTheme="minorHAnsi"/>
        </w:rPr>
        <w:t xml:space="preserve"> of prey availability that we developed are described in </w:t>
      </w:r>
      <w:r w:rsidRPr="00E52B94">
        <w:rPr>
          <w:rFonts w:eastAsiaTheme="minorHAnsi"/>
        </w:rPr>
        <w:fldChar w:fldCharType="begin"/>
      </w:r>
      <w:r w:rsidRPr="00E52B94">
        <w:rPr>
          <w:rFonts w:eastAsiaTheme="minorHAnsi"/>
        </w:rPr>
        <w:instrText xml:space="preserve"> REF _Ref157095966 \h  \* MERGEFORMAT </w:instrText>
      </w:r>
      <w:r w:rsidRPr="00E52B94">
        <w:rPr>
          <w:rFonts w:eastAsiaTheme="minorHAnsi"/>
        </w:rPr>
      </w:r>
      <w:r w:rsidRPr="00E52B94">
        <w:rPr>
          <w:rFonts w:eastAsiaTheme="minorHAnsi"/>
        </w:rPr>
        <w:fldChar w:fldCharType="separate"/>
      </w:r>
      <w:r w:rsidRPr="00E52B94">
        <w:rPr>
          <w:rFonts w:eastAsiaTheme="minorHAnsi"/>
        </w:rPr>
        <w:t>Table 1</w:t>
      </w:r>
      <w:r w:rsidRPr="00E52B94">
        <w:rPr>
          <w:rFonts w:eastAsiaTheme="minorHAnsi"/>
        </w:rPr>
        <w:fldChar w:fldCharType="end"/>
      </w:r>
      <w:r w:rsidRPr="00C65F7E">
        <w:rPr>
          <w:szCs w:val="22"/>
        </w:rPr>
        <w:t xml:space="preserve"> and shown in </w:t>
      </w:r>
      <w:r w:rsidR="008E2763">
        <w:rPr>
          <w:szCs w:val="22"/>
        </w:rPr>
        <w:t xml:space="preserve">Appendix </w:t>
      </w:r>
      <w:r w:rsidR="00DE54E3">
        <w:rPr>
          <w:szCs w:val="22"/>
        </w:rPr>
        <w:t>S1</w:t>
      </w:r>
      <w:r w:rsidR="008E2763">
        <w:rPr>
          <w:szCs w:val="22"/>
        </w:rPr>
        <w:t xml:space="preserve">: </w:t>
      </w:r>
      <w:r w:rsidR="008B13F7" w:rsidRPr="00C65F7E">
        <w:rPr>
          <w:szCs w:val="22"/>
        </w:rPr>
        <w:fldChar w:fldCharType="begin"/>
      </w:r>
      <w:r w:rsidR="008B13F7" w:rsidRPr="00C65F7E">
        <w:rPr>
          <w:szCs w:val="22"/>
        </w:rPr>
        <w:instrText xml:space="preserve"> REF _Ref156492613 \h  \* MERGEFORMAT </w:instrText>
      </w:r>
      <w:r w:rsidR="008B13F7" w:rsidRPr="00C65F7E">
        <w:rPr>
          <w:szCs w:val="22"/>
        </w:rPr>
      </w:r>
      <w:r w:rsidR="008B13F7" w:rsidRPr="00C65F7E">
        <w:rPr>
          <w:szCs w:val="22"/>
        </w:rPr>
        <w:fldChar w:fldCharType="separate"/>
      </w:r>
      <w:r w:rsidR="008B13F7" w:rsidRPr="00C65F7E">
        <w:rPr>
          <w:szCs w:val="22"/>
        </w:rPr>
        <w:t>Table S</w:t>
      </w:r>
      <w:r w:rsidR="008B13F7">
        <w:rPr>
          <w:szCs w:val="22"/>
        </w:rPr>
        <w:t>2</w:t>
      </w:r>
      <w:r w:rsidR="008B13F7" w:rsidRPr="00C65F7E">
        <w:rPr>
          <w:szCs w:val="22"/>
        </w:rPr>
        <w:fldChar w:fldCharType="end"/>
      </w:r>
      <w:r w:rsidRPr="00C65F7E">
        <w:rPr>
          <w:sz w:val="20"/>
          <w:szCs w:val="20"/>
        </w:rPr>
        <w:t>.</w:t>
      </w:r>
    </w:p>
    <w:p w14:paraId="0B1C037A" w14:textId="6F760803" w:rsidR="0023413B" w:rsidRDefault="0023413B" w:rsidP="00C11380">
      <w:pPr>
        <w:pStyle w:val="BodyText"/>
        <w:ind w:firstLine="720"/>
      </w:pPr>
      <w:r w:rsidRPr="0023413B">
        <w:t xml:space="preserve">Although not modeled, catch-per-unit effort (CPUE) data for chum, coho, and pink salmon from </w:t>
      </w:r>
      <w:r>
        <w:t>an</w:t>
      </w:r>
      <w:r w:rsidRPr="0023413B">
        <w:t xml:space="preserve"> offshore test fishery (OTF), located at the boundary between UCI and LCI (Figure 1), were summarized to provide insight into these species. The primary objective of the </w:t>
      </w:r>
      <w:r w:rsidRPr="0023413B">
        <w:lastRenderedPageBreak/>
        <w:t xml:space="preserve">OTF is to collect in-season data to assess the timing and magnitude of the sockeye salmon run in July. </w:t>
      </w:r>
      <w:r>
        <w:t>W</w:t>
      </w:r>
      <w:r w:rsidRPr="0023413B">
        <w:t xml:space="preserve">hile evaluating chum, coho, and pink salmon runs is not the focus of the OTF, data on their relative </w:t>
      </w:r>
      <w:r w:rsidR="009A2633">
        <w:t xml:space="preserve">July </w:t>
      </w:r>
      <w:r w:rsidRPr="0023413B">
        <w:t>run strength are documented.</w:t>
      </w:r>
    </w:p>
    <w:p w14:paraId="6F61E256" w14:textId="5D7FCE59" w:rsidR="00D71E5B" w:rsidRPr="00B96E89" w:rsidRDefault="00FE397D" w:rsidP="00B96E89">
      <w:pPr>
        <w:pStyle w:val="BodyText"/>
        <w:rPr>
          <w:b/>
          <w:bCs/>
        </w:rPr>
      </w:pPr>
      <w:r w:rsidRPr="00C52542">
        <w:rPr>
          <w:b/>
          <w:bCs/>
        </w:rPr>
        <w:t xml:space="preserve">2.3 </w:t>
      </w:r>
      <w:r w:rsidR="00B96E89" w:rsidRPr="00C52542">
        <w:rPr>
          <w:b/>
          <w:bCs/>
        </w:rPr>
        <w:t>CIBW Population Parameters</w:t>
      </w:r>
    </w:p>
    <w:p w14:paraId="67FA6CEE" w14:textId="183EC4F0" w:rsidR="00FE397D" w:rsidRPr="00C65F7E" w:rsidRDefault="00FE397D" w:rsidP="00FE397D">
      <w:pPr>
        <w:pStyle w:val="BodyText"/>
      </w:pPr>
      <w:r w:rsidRPr="00C65F7E">
        <w:t>To estimate vital rates (i.e., survival and reproduction rates) of CIBW</w:t>
      </w:r>
      <w:r w:rsidR="00A955AD">
        <w:t>s</w:t>
      </w:r>
      <w:r w:rsidRPr="00C65F7E">
        <w:t xml:space="preserve"> annual</w:t>
      </w:r>
      <w:r w:rsidR="00A955AD">
        <w:t>ly</w:t>
      </w:r>
      <w:r w:rsidR="009E454D">
        <w:t xml:space="preserve"> </w:t>
      </w:r>
      <w:r w:rsidRPr="00C65F7E">
        <w:t xml:space="preserve">in an age-structured manner, an integrated population dynamics model (IPM) with a state-space </w:t>
      </w:r>
      <w:r w:rsidRPr="00C65F7E" w:rsidDel="00182233">
        <w:t xml:space="preserve">framework </w:t>
      </w:r>
      <w:r w:rsidRPr="00C65F7E">
        <w:t xml:space="preserve">was used. </w:t>
      </w:r>
      <w:r w:rsidR="005C2C25">
        <w:t xml:space="preserve">By simultaneously modeling reproduction, survival, and abundance, estimated demographic parameters are informed by multiple data sources and ensured to be internally consistent. </w:t>
      </w:r>
      <w:r w:rsidRPr="00C65F7E">
        <w:t>The model was fit to two sources of data on beluga survival and reproduction over time: 1) NMFS estimates of population abundance, derived from aerial surveys between 2005</w:t>
      </w:r>
      <w:r w:rsidRPr="00C65F7E">
        <w:rPr>
          <w:rFonts w:cs="Times New Roman"/>
        </w:rPr>
        <w:t xml:space="preserve"> and </w:t>
      </w:r>
      <w:r w:rsidRPr="00C65F7E">
        <w:t xml:space="preserve">2018 (Goetz </w:t>
      </w:r>
      <w:r w:rsidR="006A4125">
        <w:t>et al.,</w:t>
      </w:r>
      <w:r w:rsidRPr="00C65F7E">
        <w:t xml:space="preserve"> 2023)</w:t>
      </w:r>
      <w:r w:rsidR="00A955AD">
        <w:t>,</w:t>
      </w:r>
      <w:r w:rsidRPr="00C65F7E">
        <w:t xml:space="preserve"> and 2) estimates of the proportion of young-of-year (YOY) calves, and </w:t>
      </w:r>
      <w:r w:rsidR="00A955AD">
        <w:t>adults</w:t>
      </w:r>
      <w:r w:rsidRPr="00C65F7E">
        <w:t>, derived from photo-id</w:t>
      </w:r>
      <w:r w:rsidR="009254BA">
        <w:t>entification</w:t>
      </w:r>
      <w:r w:rsidRPr="00C65F7E">
        <w:t xml:space="preserve"> mark recapture data between 2005 and 2017 (</w:t>
      </w:r>
      <w:r w:rsidR="00DE54E3" w:rsidRPr="00C65F7E">
        <w:fldChar w:fldCharType="begin"/>
      </w:r>
      <w:r w:rsidR="00DE54E3" w:rsidRPr="00C65F7E">
        <w:instrText xml:space="preserve"> REF _Ref157096336 \h  \* MERGEFORMAT </w:instrText>
      </w:r>
      <w:r w:rsidR="00DE54E3" w:rsidRPr="00C65F7E">
        <w:fldChar w:fldCharType="separate"/>
      </w:r>
      <w:r w:rsidR="00DE54E3" w:rsidRPr="00C65F7E">
        <w:t xml:space="preserve">Appendix </w:t>
      </w:r>
      <w:r w:rsidR="00DE54E3">
        <w:t>S2</w:t>
      </w:r>
      <w:r w:rsidR="00DE54E3" w:rsidRPr="00C65F7E">
        <w:fldChar w:fldCharType="end"/>
      </w:r>
      <w:r w:rsidRPr="00C65F7E">
        <w:t>;</w:t>
      </w:r>
      <w:r w:rsidRPr="00C65F7E" w:rsidDel="00182233">
        <w:t xml:space="preserve"> </w:t>
      </w:r>
      <w:r w:rsidRPr="00C65F7E">
        <w:t xml:space="preserve">Himes Boor </w:t>
      </w:r>
      <w:r w:rsidR="006A4125">
        <w:t>et al.,</w:t>
      </w:r>
      <w:r w:rsidRPr="00C65F7E">
        <w:t xml:space="preserve"> 2022). Without information on age-class composition, obtained from </w:t>
      </w:r>
      <w:r w:rsidRPr="000201C8">
        <w:t>photo-</w:t>
      </w:r>
      <w:r w:rsidR="000201C8" w:rsidRPr="000201C8">
        <w:t>identification</w:t>
      </w:r>
      <w:r w:rsidRPr="000201C8">
        <w:t xml:space="preserve"> mark-resight data,</w:t>
      </w:r>
      <w:r w:rsidRPr="00C65F7E">
        <w:t xml:space="preserve"> it is not feasible to estimate vital rates with any reasonable level of precision. </w:t>
      </w:r>
      <w:r w:rsidR="009254BA">
        <w:t>Although</w:t>
      </w:r>
      <w:r w:rsidR="009254BA" w:rsidRPr="00C65F7E">
        <w:t xml:space="preserve"> </w:t>
      </w:r>
      <w:r w:rsidRPr="00C65F7E">
        <w:t xml:space="preserve">data on population abundance are available from 1994 to 2022, survival and reproduction rates can only be reliably estimated for the period between 2005 and 2017. The data used to fit the model </w:t>
      </w:r>
      <w:r w:rsidR="00B24AEA">
        <w:t>are</w:t>
      </w:r>
      <w:r w:rsidR="00B24AEA" w:rsidRPr="00C65F7E">
        <w:t xml:space="preserve"> </w:t>
      </w:r>
      <w:r w:rsidRPr="00C65F7E">
        <w:t xml:space="preserve">provided in </w:t>
      </w:r>
      <w:r w:rsidR="008E2763">
        <w:t>Appendix S</w:t>
      </w:r>
      <w:r w:rsidR="00DE54E3">
        <w:t>1</w:t>
      </w:r>
      <w:r w:rsidR="008E2763">
        <w:t xml:space="preserve">: </w:t>
      </w:r>
      <w:r w:rsidR="008B13F7" w:rsidRPr="00C65F7E">
        <w:fldChar w:fldCharType="begin"/>
      </w:r>
      <w:r w:rsidR="008B13F7" w:rsidRPr="00C65F7E">
        <w:instrText xml:space="preserve"> REF _Ref156492632 \h  \* MERGEFORMAT </w:instrText>
      </w:r>
      <w:r w:rsidR="008B13F7" w:rsidRPr="00C65F7E">
        <w:fldChar w:fldCharType="separate"/>
      </w:r>
      <w:r w:rsidR="008B13F7" w:rsidRPr="00C65F7E">
        <w:t>Table S</w:t>
      </w:r>
      <w:r w:rsidR="008B13F7">
        <w:t>3</w:t>
      </w:r>
      <w:r w:rsidR="008B13F7" w:rsidRPr="00C65F7E">
        <w:fldChar w:fldCharType="end"/>
      </w:r>
      <w:r w:rsidRPr="00C65F7E">
        <w:t xml:space="preserve">. </w:t>
      </w:r>
    </w:p>
    <w:p w14:paraId="0D31C34D" w14:textId="0E4B7F19" w:rsidR="00FE397D" w:rsidRPr="00C65F7E" w:rsidRDefault="00FE397D" w:rsidP="008C26E8">
      <w:pPr>
        <w:pStyle w:val="BodyText"/>
        <w:ind w:firstLine="720"/>
      </w:pPr>
      <w:r w:rsidRPr="00C65F7E">
        <w:t>Uncertainty in the data used to fit the model is passed to the survival and reproduction rates estimated by the model</w:t>
      </w:r>
      <w:r w:rsidR="00A955AD">
        <w:t>,</w:t>
      </w:r>
      <w:r w:rsidRPr="00C65F7E">
        <w:t xml:space="preserve"> which allows for a realistic assessment of what is known and what is not known. The state-space model is described by two processes: </w:t>
      </w:r>
      <w:r w:rsidR="009254BA">
        <w:t xml:space="preserve">(1) </w:t>
      </w:r>
      <w:r w:rsidRPr="00C65F7E">
        <w:t xml:space="preserve">the latent process is a mathematical description of the population dynamics of </w:t>
      </w:r>
      <w:r w:rsidR="009E454D" w:rsidRPr="00C65F7E">
        <w:t>CIBW</w:t>
      </w:r>
      <w:r w:rsidR="009E454D">
        <w:t>s,</w:t>
      </w:r>
      <w:r w:rsidR="009254BA">
        <w:t xml:space="preserve"> and (2)</w:t>
      </w:r>
      <w:r w:rsidRPr="00C65F7E">
        <w:t xml:space="preserve"> </w:t>
      </w:r>
      <w:bookmarkStart w:id="9" w:name="_Hlk142915324"/>
      <w:r w:rsidRPr="00C65F7E">
        <w:t>the observation process relates the data to the latent process</w:t>
      </w:r>
      <w:r w:rsidR="009934BC">
        <w:t>,</w:t>
      </w:r>
      <w:r w:rsidRPr="00C65F7E">
        <w:t xml:space="preserve"> which allows the variables and parameters described in the latent process to be estimated.</w:t>
      </w:r>
      <w:bookmarkEnd w:id="9"/>
    </w:p>
    <w:p w14:paraId="04CEE255" w14:textId="716776C6" w:rsidR="004A3C23" w:rsidRDefault="00EC186B" w:rsidP="00BA0A68">
      <w:pPr>
        <w:pStyle w:val="BodyText"/>
      </w:pPr>
      <w:r w:rsidRPr="00C65F7E">
        <w:rPr>
          <w:b/>
        </w:rPr>
        <w:lastRenderedPageBreak/>
        <w:t>Latent Process</w:t>
      </w:r>
    </w:p>
    <w:p w14:paraId="2DEACB5E" w14:textId="2D863D7F" w:rsidR="00287B9F" w:rsidRPr="00C65F7E" w:rsidRDefault="00287B9F" w:rsidP="00287B9F">
      <w:pPr>
        <w:pStyle w:val="BodyText"/>
        <w:rPr>
          <w:rFonts w:eastAsiaTheme="minorEastAsia"/>
        </w:rPr>
      </w:pPr>
      <w:r w:rsidRPr="00C65F7E">
        <w:rPr>
          <w:rFonts w:eastAsiaTheme="minorEastAsia"/>
        </w:rPr>
        <w:t xml:space="preserve">The latent process describes how population size relates to reproduction and survival. In developing the mathematical framework of the model, let </w:t>
      </w:r>
      <m:oMath>
        <m:r>
          <w:rPr>
            <w:rFonts w:ascii="Cambria Math" w:eastAsiaTheme="minorEastAsia" w:hAnsi="Cambria Math"/>
          </w:rPr>
          <m:t xml:space="preserve">y=1, 2, ⋯, </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(y)</m:t>
            </m:r>
          </m:sup>
        </m:sSup>
      </m:oMath>
      <w:r w:rsidRPr="00C65F7E">
        <w:rPr>
          <w:rFonts w:eastAsiaTheme="minorEastAsia"/>
        </w:rPr>
        <w:t xml:space="preserve"> be an index that represents the year. </w:t>
      </w:r>
      <w:bookmarkStart w:id="10" w:name="_Hlk189831393"/>
      <w:r w:rsidRPr="00C65F7E">
        <w:rPr>
          <w:rFonts w:eastAsiaTheme="minorEastAsia"/>
        </w:rPr>
        <w:t xml:space="preserve">Additionally, let </w:t>
      </w:r>
      <m:oMath>
        <m:r>
          <w:rPr>
            <w:rFonts w:ascii="Cambria Math" w:eastAsiaTheme="minorEastAsia" w:hAnsi="Cambria Math"/>
          </w:rPr>
          <m:t>a</m:t>
        </m:r>
      </m:oMath>
      <w:r w:rsidRPr="00C65F7E">
        <w:rPr>
          <w:rFonts w:eastAsiaTheme="minorEastAsia"/>
        </w:rPr>
        <w:t xml:space="preserve"> be an index representing the age class, where </w:t>
      </w:r>
      <m:oMath>
        <m:r>
          <w:rPr>
            <w:rFonts w:ascii="Cambria Math" w:eastAsiaTheme="minorEastAsia" w:hAnsi="Cambria Math"/>
          </w:rPr>
          <m:t>a</m:t>
        </m:r>
        <m:r>
          <m:rPr>
            <m:sty m:val="p"/>
          </m:rPr>
          <w:rPr>
            <w:rFonts w:ascii="Cambria Math" w:eastAsiaTheme="minorEastAsia" w:hAnsi="Cambria Math"/>
          </w:rPr>
          <m:t>=1</m:t>
        </m:r>
      </m:oMath>
      <w:r w:rsidRPr="00C65F7E">
        <w:rPr>
          <w:rFonts w:eastAsiaTheme="minorEastAsia"/>
        </w:rPr>
        <w:t xml:space="preserve"> corresponds to YOY belugas; </w:t>
      </w:r>
      <m:oMath>
        <m:r>
          <w:rPr>
            <w:rFonts w:ascii="Cambria Math" w:eastAsiaTheme="minorEastAsia" w:hAnsi="Cambria Math"/>
          </w:rPr>
          <m:t>a</m:t>
        </m:r>
        <m:r>
          <m:rPr>
            <m:sty m:val="p"/>
          </m:rPr>
          <w:rPr>
            <w:rFonts w:ascii="Cambria Math" w:eastAsiaTheme="minorEastAsia" w:hAnsi="Cambria Math"/>
          </w:rPr>
          <m:t>=2</m:t>
        </m:r>
      </m:oMath>
      <w:r w:rsidRPr="00C65F7E">
        <w:rPr>
          <w:rFonts w:eastAsiaTheme="minorEastAsia"/>
        </w:rPr>
        <w:t xml:space="preserve"> corresponds to calves that are not YOY</w:t>
      </w:r>
      <w:r w:rsidR="008F631E">
        <w:rPr>
          <w:rFonts w:eastAsiaTheme="minorEastAsia"/>
        </w:rPr>
        <w:t xml:space="preserve"> (</w:t>
      </w:r>
      <w:r w:rsidR="008F631E" w:rsidRPr="008F631E">
        <w:rPr>
          <w:rFonts w:eastAsiaTheme="minorEastAsia"/>
        </w:rPr>
        <w:t xml:space="preserve">henceforth referred to as </w:t>
      </w:r>
      <w:r w:rsidR="008F631E" w:rsidRPr="00393259">
        <w:rPr>
          <w:rFonts w:eastAsiaTheme="minorEastAsia"/>
        </w:rPr>
        <w:t>calves</w:t>
      </w:r>
      <w:r w:rsidR="008F631E">
        <w:rPr>
          <w:rFonts w:eastAsiaTheme="minorEastAsia"/>
        </w:rPr>
        <w:t>)</w:t>
      </w:r>
      <w:r w:rsidRPr="00C65F7E">
        <w:rPr>
          <w:rFonts w:eastAsiaTheme="minorEastAsia"/>
        </w:rPr>
        <w:t xml:space="preserve">; and </w:t>
      </w:r>
      <m:oMath>
        <m:r>
          <w:rPr>
            <w:rFonts w:ascii="Cambria Math" w:eastAsiaTheme="minorEastAsia" w:hAnsi="Cambria Math"/>
          </w:rPr>
          <m:t>a</m:t>
        </m:r>
        <m:r>
          <m:rPr>
            <m:sty m:val="p"/>
          </m:rPr>
          <w:rPr>
            <w:rFonts w:ascii="Cambria Math" w:eastAsiaTheme="minorEastAsia" w:hAnsi="Cambria Math"/>
          </w:rPr>
          <m:t>=3</m:t>
        </m:r>
      </m:oMath>
      <w:r w:rsidRPr="00C65F7E">
        <w:rPr>
          <w:rFonts w:eastAsiaTheme="minorEastAsia"/>
        </w:rPr>
        <w:t xml:space="preserve"> corresponds to </w:t>
      </w:r>
      <w:r w:rsidR="00A955AD">
        <w:rPr>
          <w:rFonts w:eastAsiaTheme="minorEastAsia"/>
        </w:rPr>
        <w:t>adult</w:t>
      </w:r>
      <w:r w:rsidR="009934BC">
        <w:rPr>
          <w:rFonts w:eastAsiaTheme="minorEastAsia"/>
        </w:rPr>
        <w:t>s</w:t>
      </w:r>
      <w:r w:rsidRPr="00C65F7E">
        <w:rPr>
          <w:rFonts w:eastAsiaTheme="minorEastAsia"/>
        </w:rPr>
        <w:t xml:space="preserve">. </w:t>
      </w:r>
      <w:bookmarkEnd w:id="10"/>
      <w:r w:rsidR="00E52055" w:rsidRPr="00E52055">
        <w:rPr>
          <w:rFonts w:eastAsiaTheme="minorEastAsia"/>
        </w:rPr>
        <w:t xml:space="preserve">From an interpretative perspective, these age classes align with how photo-ID data </w:t>
      </w:r>
      <w:r w:rsidR="006E269C">
        <w:rPr>
          <w:rFonts w:eastAsiaTheme="minorEastAsia"/>
        </w:rPr>
        <w:t>are</w:t>
      </w:r>
      <w:r w:rsidR="00E52055" w:rsidRPr="00E52055">
        <w:rPr>
          <w:rFonts w:eastAsiaTheme="minorEastAsia"/>
        </w:rPr>
        <w:t xml:space="preserve"> recorded: </w:t>
      </w:r>
      <w:r w:rsidR="00E52055" w:rsidRPr="00393259">
        <w:rPr>
          <w:rFonts w:eastAsiaTheme="minorEastAsia"/>
        </w:rPr>
        <w:t>YOY with adults</w:t>
      </w:r>
      <w:r w:rsidR="006E269C">
        <w:rPr>
          <w:rFonts w:eastAsiaTheme="minorEastAsia"/>
        </w:rPr>
        <w:t>,</w:t>
      </w:r>
      <w:r w:rsidR="006E269C" w:rsidRPr="006E269C">
        <w:rPr>
          <w:rFonts w:eastAsiaTheme="minorEastAsia"/>
        </w:rPr>
        <w:t xml:space="preserve"> </w:t>
      </w:r>
      <w:r w:rsidR="006E269C" w:rsidRPr="003A3CB9">
        <w:rPr>
          <w:rFonts w:eastAsiaTheme="minorEastAsia"/>
        </w:rPr>
        <w:t>calves with adults,</w:t>
      </w:r>
      <w:r w:rsidR="006E269C" w:rsidRPr="006E269C">
        <w:rPr>
          <w:rFonts w:eastAsiaTheme="minorEastAsia"/>
        </w:rPr>
        <w:t xml:space="preserve"> </w:t>
      </w:r>
      <w:r w:rsidR="006E269C">
        <w:rPr>
          <w:rFonts w:eastAsiaTheme="minorEastAsia"/>
        </w:rPr>
        <w:t xml:space="preserve">and </w:t>
      </w:r>
      <w:r w:rsidR="006E269C" w:rsidRPr="00FB1064">
        <w:rPr>
          <w:rFonts w:eastAsiaTheme="minorEastAsia"/>
        </w:rPr>
        <w:t>adults</w:t>
      </w:r>
      <w:r w:rsidR="00E52055" w:rsidRPr="00E52055">
        <w:rPr>
          <w:rFonts w:eastAsiaTheme="minorEastAsia"/>
        </w:rPr>
        <w:t xml:space="preserve">. Consequently, the term </w:t>
      </w:r>
      <w:r w:rsidR="00E52055" w:rsidRPr="00393259">
        <w:rPr>
          <w:rFonts w:eastAsiaTheme="minorEastAsia"/>
        </w:rPr>
        <w:t>"adult"</w:t>
      </w:r>
      <w:r w:rsidR="00E52055" w:rsidRPr="00E52055">
        <w:rPr>
          <w:rFonts w:eastAsiaTheme="minorEastAsia"/>
        </w:rPr>
        <w:t xml:space="preserve"> does not necessarily imply </w:t>
      </w:r>
      <w:r w:rsidR="00E52055" w:rsidRPr="00393259">
        <w:rPr>
          <w:rFonts w:eastAsiaTheme="minorEastAsia"/>
        </w:rPr>
        <w:t>sexual maturity</w:t>
      </w:r>
      <w:r w:rsidR="00E52055" w:rsidRPr="00E52055">
        <w:rPr>
          <w:rFonts w:eastAsiaTheme="minorEastAsia"/>
        </w:rPr>
        <w:t xml:space="preserve">, as some whales may have separated from their mothers before reaching reproductive age. </w:t>
      </w:r>
      <w:r w:rsidR="00E52055" w:rsidRPr="00393259">
        <w:rPr>
          <w:rFonts w:eastAsiaTheme="minorEastAsia"/>
        </w:rPr>
        <w:t>Sexes are pooled</w:t>
      </w:r>
      <w:r w:rsidR="00E52055" w:rsidRPr="00E52055">
        <w:rPr>
          <w:rFonts w:eastAsiaTheme="minorEastAsia"/>
        </w:rPr>
        <w:t xml:space="preserve"> across all age classes.</w:t>
      </w:r>
      <w:r w:rsidR="00E52055">
        <w:rPr>
          <w:rFonts w:eastAsiaTheme="minorEastAsia"/>
        </w:rPr>
        <w:t xml:space="preserve"> </w:t>
      </w:r>
      <w:r w:rsidRPr="00C65F7E">
        <w:rPr>
          <w:rFonts w:eastAsiaTheme="minorEastAsia"/>
        </w:rPr>
        <w:t xml:space="preserve">The latent variables and parameters contained in the latent process are defined in </w:t>
      </w:r>
      <w:r w:rsidRPr="00C65F7E">
        <w:rPr>
          <w:rFonts w:eastAsiaTheme="minorEastAsia"/>
        </w:rPr>
        <w:fldChar w:fldCharType="begin"/>
      </w:r>
      <w:r w:rsidRPr="00C65F7E">
        <w:rPr>
          <w:rFonts w:eastAsiaTheme="minorEastAsia"/>
        </w:rPr>
        <w:instrText xml:space="preserve"> REF _Ref156492821 \h </w:instrText>
      </w:r>
      <w:r>
        <w:rPr>
          <w:rFonts w:eastAsiaTheme="minorEastAsia"/>
        </w:rPr>
        <w:instrText xml:space="preserve"> \* MERGEFORMAT </w:instrText>
      </w:r>
      <w:r w:rsidRPr="00C65F7E">
        <w:rPr>
          <w:rFonts w:eastAsiaTheme="minorEastAsia"/>
        </w:rPr>
      </w:r>
      <w:r w:rsidRPr="00C65F7E">
        <w:rPr>
          <w:rFonts w:eastAsiaTheme="minorEastAsia"/>
        </w:rPr>
        <w:fldChar w:fldCharType="separate"/>
      </w:r>
      <w:r w:rsidRPr="00393259">
        <w:rPr>
          <w:rFonts w:eastAsiaTheme="minorEastAsia"/>
        </w:rPr>
        <w:t>Table 2</w:t>
      </w:r>
      <w:r w:rsidRPr="00C65F7E">
        <w:rPr>
          <w:rFonts w:eastAsiaTheme="minorEastAsia"/>
        </w:rPr>
        <w:fldChar w:fldCharType="end"/>
      </w:r>
      <w:r w:rsidRPr="00C65F7E">
        <w:rPr>
          <w:rFonts w:eastAsiaTheme="minorEastAsia"/>
        </w:rPr>
        <w:t>.</w:t>
      </w:r>
    </w:p>
    <w:p w14:paraId="773AB0E0" w14:textId="3785E11A" w:rsidR="00BF4449" w:rsidRPr="00C65F7E" w:rsidRDefault="00BF4449" w:rsidP="00C11380">
      <w:pPr>
        <w:pStyle w:val="BodyText"/>
        <w:ind w:firstLine="720"/>
        <w:rPr>
          <w:rFonts w:eastAsiaTheme="minorEastAsia"/>
        </w:rPr>
      </w:pPr>
      <w:bookmarkStart w:id="11" w:name="_Hlk187669871"/>
      <w:r w:rsidRPr="00C65F7E">
        <w:rPr>
          <w:rFonts w:eastAsiaTheme="minorEastAsia"/>
        </w:rPr>
        <w:t xml:space="preserve">Equations 3‒5 describe the latent process. These equations are </w:t>
      </w:r>
      <w:r w:rsidR="009934BC">
        <w:rPr>
          <w:rFonts w:eastAsiaTheme="minorEastAsia"/>
        </w:rPr>
        <w:t>based on</w:t>
      </w:r>
      <w:r w:rsidRPr="00C65F7E">
        <w:rPr>
          <w:rFonts w:eastAsiaTheme="minorEastAsia"/>
        </w:rPr>
        <w:t xml:space="preserve"> CIBW </w:t>
      </w:r>
      <w:r w:rsidR="009934BC" w:rsidRPr="00C65F7E">
        <w:rPr>
          <w:rFonts w:eastAsiaTheme="minorEastAsia"/>
        </w:rPr>
        <w:t xml:space="preserve">biology </w:t>
      </w:r>
      <w:r w:rsidRPr="00C65F7E">
        <w:rPr>
          <w:rFonts w:eastAsiaTheme="minorEastAsia"/>
        </w:rPr>
        <w:t xml:space="preserve">and population monitoring data. Equation 3 asserts that the number of YOY belugas during any given year is equal to the number of </w:t>
      </w:r>
      <w:r w:rsidR="00971DC3">
        <w:rPr>
          <w:rFonts w:eastAsiaTheme="minorEastAsia"/>
        </w:rPr>
        <w:t>mature females</w:t>
      </w:r>
      <w:r w:rsidR="00A533F2">
        <w:rPr>
          <w:rFonts w:eastAsiaTheme="minorEastAsia"/>
        </w:rPr>
        <w:t xml:space="preserve"> </w:t>
      </w:r>
      <m:oMath>
        <m:d>
          <m:dPr>
            <m:ctrlPr>
              <w:rPr>
                <w:rFonts w:ascii="Cambria Math" w:eastAsiaTheme="minorEastAsia" w:hAnsi="Cambria Math"/>
                <w:i/>
              </w:rPr>
            </m:ctrlPr>
          </m:dPr>
          <m:e>
            <m:f>
              <m:fPr>
                <m:ctrlPr>
                  <w:rPr>
                    <w:rFonts w:ascii="Cambria Math" w:eastAsiaTheme="minorEastAsia" w:hAnsi="Cambria Math"/>
                    <w:i/>
                  </w:rPr>
                </m:ctrlPr>
              </m:fPr>
              <m:num>
                <m:sSubSup>
                  <m:sSubSupPr>
                    <m:ctrlPr>
                      <w:rPr>
                        <w:rFonts w:ascii="Cambria Math" w:eastAsiaTheme="minorEastAsia" w:hAnsi="Cambria Math"/>
                      </w:rPr>
                    </m:ctrlPr>
                  </m:sSubSupPr>
                  <m:e>
                    <m:r>
                      <w:rPr>
                        <w:rFonts w:ascii="Cambria Math" w:eastAsiaTheme="minorEastAsia" w:hAnsi="Cambria Math"/>
                      </w:rPr>
                      <m:t>N</m:t>
                    </m:r>
                  </m:e>
                  <m:sub>
                    <m:r>
                      <w:rPr>
                        <w:rFonts w:ascii="Cambria Math" w:eastAsiaTheme="minorEastAsia" w:hAnsi="Cambria Math"/>
                      </w:rPr>
                      <m:t>y</m:t>
                    </m:r>
                    <m:r>
                      <m:rPr>
                        <m:sty m:val="p"/>
                      </m:rPr>
                      <w:rPr>
                        <w:rFonts w:ascii="Cambria Math" w:eastAsiaTheme="minorEastAsia" w:hAnsi="Cambria Math"/>
                      </w:rPr>
                      <m:t>,3</m:t>
                    </m:r>
                  </m:sub>
                  <m:sup>
                    <m:d>
                      <m:dPr>
                        <m:ctrlPr>
                          <w:rPr>
                            <w:rFonts w:ascii="Cambria Math" w:eastAsiaTheme="minorEastAsia" w:hAnsi="Cambria Math"/>
                          </w:rPr>
                        </m:ctrlPr>
                      </m:dPr>
                      <m:e>
                        <m:r>
                          <w:rPr>
                            <w:rFonts w:ascii="Cambria Math" w:eastAsiaTheme="minorEastAsia" w:hAnsi="Cambria Math"/>
                          </w:rPr>
                          <m:t>a</m:t>
                        </m:r>
                      </m:e>
                    </m:d>
                  </m:sup>
                </m:sSubSup>
              </m:num>
              <m:den>
                <m:r>
                  <w:rPr>
                    <w:rFonts w:ascii="Cambria Math" w:eastAsiaTheme="minorEastAsia" w:hAnsi="Cambria Math"/>
                  </w:rPr>
                  <m:t>2</m:t>
                </m:r>
              </m:den>
            </m:f>
          </m:e>
        </m:d>
      </m:oMath>
      <w:r w:rsidR="00F67D92">
        <w:rPr>
          <w:rFonts w:eastAsiaTheme="minorEastAsia"/>
        </w:rPr>
        <w:t xml:space="preserve"> </w:t>
      </w:r>
      <w:r w:rsidRPr="00C65F7E">
        <w:rPr>
          <w:rFonts w:eastAsiaTheme="minorEastAsia"/>
        </w:rPr>
        <w:t xml:space="preserve">multiplied by the </w:t>
      </w:r>
      <w:r w:rsidR="00971DC3">
        <w:rPr>
          <w:rFonts w:eastAsiaTheme="minorEastAsia"/>
        </w:rPr>
        <w:t>reproduction rate</w:t>
      </w:r>
      <w:r w:rsidR="00F67D92">
        <w:rPr>
          <w:rFonts w:eastAsiaTheme="minorEastAsia"/>
        </w:rPr>
        <w:t xml:space="preserve"> (</w:t>
      </w:r>
      <m:oMath>
        <m:sSubSup>
          <m:sSubSupPr>
            <m:ctrlPr>
              <w:rPr>
                <w:rFonts w:ascii="Cambria Math" w:eastAsiaTheme="minorEastAsia" w:hAnsi="Cambria Math"/>
              </w:rPr>
            </m:ctrlPr>
          </m:sSubSupPr>
          <m:e>
            <m:r>
              <w:rPr>
                <w:rFonts w:ascii="Cambria Math" w:eastAsiaTheme="minorEastAsia" w:hAnsi="Cambria Math"/>
              </w:rPr>
              <m:t>p</m:t>
            </m:r>
          </m:e>
          <m:sub>
            <m:r>
              <w:rPr>
                <w:rFonts w:ascii="Cambria Math" w:eastAsiaTheme="minorEastAsia" w:hAnsi="Cambria Math"/>
              </w:rPr>
              <m:t>y</m:t>
            </m:r>
          </m:sub>
          <m:sup>
            <m:d>
              <m:dPr>
                <m:ctrlPr>
                  <w:rPr>
                    <w:rFonts w:ascii="Cambria Math" w:eastAsiaTheme="minorEastAsia" w:hAnsi="Cambria Math"/>
                  </w:rPr>
                </m:ctrlPr>
              </m:dPr>
              <m:e>
                <m:r>
                  <w:rPr>
                    <w:rFonts w:ascii="Cambria Math" w:eastAsiaTheme="minorEastAsia" w:hAnsi="Cambria Math"/>
                  </w:rPr>
                  <m:t>r</m:t>
                </m:r>
              </m:e>
            </m:d>
          </m:sup>
        </m:sSubSup>
      </m:oMath>
      <w:r w:rsidR="00F67D92">
        <w:rPr>
          <w:rFonts w:eastAsiaTheme="minorEastAsia"/>
        </w:rPr>
        <w:t>)</w:t>
      </w:r>
      <w:r w:rsidR="00971DC3">
        <w:rPr>
          <w:rFonts w:eastAsiaTheme="minorEastAsia"/>
        </w:rPr>
        <w:t xml:space="preserve">, which is </w:t>
      </w:r>
      <w:r w:rsidR="00F67D92">
        <w:rPr>
          <w:rFonts w:eastAsiaTheme="minorEastAsia"/>
        </w:rPr>
        <w:t>specific</w:t>
      </w:r>
      <w:r w:rsidR="00971DC3">
        <w:rPr>
          <w:rFonts w:eastAsiaTheme="minorEastAsia"/>
        </w:rPr>
        <w:t xml:space="preserve"> to mature females</w:t>
      </w:r>
      <w:r w:rsidRPr="00C65F7E">
        <w:rPr>
          <w:rFonts w:eastAsiaTheme="minorEastAsia"/>
        </w:rPr>
        <w:t>. Mathematically this is expressed as follows:</w:t>
      </w:r>
    </w:p>
    <w:p w14:paraId="15B4F140" w14:textId="0E3C1A89" w:rsidR="00D20382" w:rsidRPr="00C65F7E" w:rsidRDefault="00000000" w:rsidP="00F56B4B">
      <w:pPr>
        <w:pStyle w:val="BodyText"/>
        <w:rPr>
          <w:rFonts w:eastAsiaTheme="minorEastAsia"/>
        </w:rPr>
      </w:pPr>
      <m:oMathPara>
        <m:oMath>
          <m:eqArr>
            <m:eqArrPr>
              <m:maxDist m:val="1"/>
              <m:ctrlPr>
                <w:rPr>
                  <w:rFonts w:ascii="Cambria Math" w:eastAsiaTheme="minorEastAsia" w:hAnsi="Cambria Math"/>
                </w:rPr>
              </m:ctrlPr>
            </m:eqArrPr>
            <m:e>
              <m:sSubSup>
                <m:sSubSupPr>
                  <m:ctrlPr>
                    <w:rPr>
                      <w:rFonts w:ascii="Cambria Math" w:eastAsiaTheme="minorEastAsia" w:hAnsi="Cambria Math"/>
                    </w:rPr>
                  </m:ctrlPr>
                </m:sSubSupPr>
                <m:e>
                  <m:r>
                    <w:rPr>
                      <w:rFonts w:ascii="Cambria Math" w:eastAsiaTheme="minorEastAsia" w:hAnsi="Cambria Math"/>
                    </w:rPr>
                    <m:t>N</m:t>
                  </m:r>
                </m:e>
                <m:sub>
                  <m:r>
                    <w:rPr>
                      <w:rFonts w:ascii="Cambria Math" w:eastAsiaTheme="minorEastAsia" w:hAnsi="Cambria Math"/>
                    </w:rPr>
                    <m:t>y</m:t>
                  </m:r>
                  <m:r>
                    <m:rPr>
                      <m:sty m:val="p"/>
                    </m:rPr>
                    <w:rPr>
                      <w:rFonts w:ascii="Cambria Math" w:eastAsiaTheme="minorEastAsia" w:hAnsi="Cambria Math"/>
                    </w:rPr>
                    <m:t>,1</m:t>
                  </m:r>
                </m:sub>
                <m:sup>
                  <m:r>
                    <m:rPr>
                      <m:sty m:val="p"/>
                    </m:rPr>
                    <w:rPr>
                      <w:rFonts w:ascii="Cambria Math" w:eastAsiaTheme="minorEastAsia" w:hAnsi="Cambria Math"/>
                    </w:rPr>
                    <m:t>(</m:t>
                  </m:r>
                  <m:r>
                    <w:rPr>
                      <w:rFonts w:ascii="Cambria Math" w:eastAsiaTheme="minorEastAsia" w:hAnsi="Cambria Math"/>
                    </w:rPr>
                    <m:t>a</m:t>
                  </m:r>
                  <m:r>
                    <m:rPr>
                      <m:sty m:val="p"/>
                    </m:rPr>
                    <w:rPr>
                      <w:rFonts w:ascii="Cambria Math" w:eastAsiaTheme="minorEastAsia" w:hAnsi="Cambria Math"/>
                    </w:rPr>
                    <m:t>)</m:t>
                  </m:r>
                </m:sup>
              </m:sSubSup>
              <m:r>
                <m:rPr>
                  <m:sty m:val="p"/>
                </m:rPr>
                <w:rPr>
                  <w:rFonts w:ascii="Cambria Math" w:eastAsiaTheme="minorEastAsia" w:hAnsi="Cambria Math"/>
                </w:rPr>
                <m:t>=</m:t>
              </m:r>
              <m:f>
                <m:fPr>
                  <m:ctrlPr>
                    <w:rPr>
                      <w:rFonts w:ascii="Cambria Math" w:eastAsiaTheme="minorEastAsia" w:hAnsi="Cambria Math"/>
                    </w:rPr>
                  </m:ctrlPr>
                </m:fPr>
                <m:num>
                  <m:sSubSup>
                    <m:sSubSupPr>
                      <m:ctrlPr>
                        <w:rPr>
                          <w:rFonts w:ascii="Cambria Math" w:eastAsiaTheme="minorEastAsia" w:hAnsi="Cambria Math"/>
                        </w:rPr>
                      </m:ctrlPr>
                    </m:sSubSupPr>
                    <m:e>
                      <m:r>
                        <w:rPr>
                          <w:rFonts w:ascii="Cambria Math" w:eastAsiaTheme="minorEastAsia" w:hAnsi="Cambria Math"/>
                        </w:rPr>
                        <m:t>N</m:t>
                      </m:r>
                    </m:e>
                    <m:sub>
                      <m:r>
                        <w:rPr>
                          <w:rFonts w:ascii="Cambria Math" w:eastAsiaTheme="minorEastAsia" w:hAnsi="Cambria Math"/>
                        </w:rPr>
                        <m:t>y</m:t>
                      </m:r>
                      <m:r>
                        <m:rPr>
                          <m:sty m:val="p"/>
                        </m:rPr>
                        <w:rPr>
                          <w:rFonts w:ascii="Cambria Math" w:eastAsiaTheme="minorEastAsia" w:hAnsi="Cambria Math"/>
                        </w:rPr>
                        <m:t>,3</m:t>
                      </m:r>
                    </m:sub>
                    <m:sup>
                      <m:d>
                        <m:dPr>
                          <m:ctrlPr>
                            <w:rPr>
                              <w:rFonts w:ascii="Cambria Math" w:eastAsiaTheme="minorEastAsia" w:hAnsi="Cambria Math"/>
                            </w:rPr>
                          </m:ctrlPr>
                        </m:dPr>
                        <m:e>
                          <m:r>
                            <w:rPr>
                              <w:rFonts w:ascii="Cambria Math" w:eastAsiaTheme="minorEastAsia" w:hAnsi="Cambria Math"/>
                            </w:rPr>
                            <m:t>a</m:t>
                          </m:r>
                        </m:e>
                      </m:d>
                    </m:sup>
                  </m:sSubSup>
                </m:num>
                <m:den>
                  <m:r>
                    <w:rPr>
                      <w:rFonts w:ascii="Cambria Math" w:eastAsiaTheme="minorEastAsia" w:hAnsi="Cambria Math"/>
                    </w:rPr>
                    <m:t>2</m:t>
                  </m:r>
                </m:den>
              </m:f>
              <m:sSubSup>
                <m:sSubSupPr>
                  <m:ctrlPr>
                    <w:rPr>
                      <w:rFonts w:ascii="Cambria Math" w:eastAsiaTheme="minorEastAsia" w:hAnsi="Cambria Math"/>
                    </w:rPr>
                  </m:ctrlPr>
                </m:sSubSupPr>
                <m:e>
                  <m:r>
                    <w:rPr>
                      <w:rFonts w:ascii="Cambria Math" w:eastAsiaTheme="minorEastAsia" w:hAnsi="Cambria Math"/>
                    </w:rPr>
                    <m:t>p</m:t>
                  </m:r>
                </m:e>
                <m:sub>
                  <m:r>
                    <w:rPr>
                      <w:rFonts w:ascii="Cambria Math" w:eastAsiaTheme="minorEastAsia" w:hAnsi="Cambria Math"/>
                    </w:rPr>
                    <m:t>y</m:t>
                  </m:r>
                </m:sub>
                <m:sup>
                  <m:d>
                    <m:dPr>
                      <m:ctrlPr>
                        <w:rPr>
                          <w:rFonts w:ascii="Cambria Math" w:eastAsiaTheme="minorEastAsia" w:hAnsi="Cambria Math"/>
                        </w:rPr>
                      </m:ctrlPr>
                    </m:dPr>
                    <m:e>
                      <m:r>
                        <w:rPr>
                          <w:rFonts w:ascii="Cambria Math" w:eastAsiaTheme="minorEastAsia" w:hAnsi="Cambria Math"/>
                        </w:rPr>
                        <m:t>r</m:t>
                      </m:r>
                    </m:e>
                  </m:d>
                </m:sup>
              </m:sSubSup>
              <m:r>
                <m:rPr>
                  <m:sty m:val="p"/>
                </m:rPr>
                <w:rPr>
                  <w:rFonts w:ascii="Cambria Math" w:eastAsiaTheme="minorEastAsia" w:hAnsi="Cambria Math"/>
                </w:rPr>
                <m:t>#Equation 3</m:t>
              </m:r>
            </m:e>
          </m:eqArr>
        </m:oMath>
      </m:oMathPara>
    </w:p>
    <w:p w14:paraId="5C5F93A1" w14:textId="16380063" w:rsidR="00971DC3" w:rsidRDefault="00971DC3" w:rsidP="00322F57">
      <w:pPr>
        <w:spacing w:line="480" w:lineRule="auto"/>
        <w:rPr>
          <w:rFonts w:eastAsiaTheme="minorEastAsia"/>
        </w:rPr>
      </w:pPr>
      <w:r>
        <w:rPr>
          <w:rFonts w:eastAsiaTheme="minorEastAsia"/>
        </w:rPr>
        <w:t>This equation assumes a 1:1 adult sex ratio. Of 5</w:t>
      </w:r>
      <w:r w:rsidR="00D3366D">
        <w:rPr>
          <w:rFonts w:eastAsiaTheme="minorEastAsia"/>
        </w:rPr>
        <w:t>0</w:t>
      </w:r>
      <w:r>
        <w:rPr>
          <w:rFonts w:eastAsiaTheme="minorEastAsia"/>
        </w:rPr>
        <w:t xml:space="preserve"> CIBWs harvested from Cook Inlet between 1989 and 2005 with known sexes (Burek-Huntington et al., 2022), 4</w:t>
      </w:r>
      <w:r w:rsidR="00D3366D">
        <w:rPr>
          <w:rFonts w:eastAsiaTheme="minorEastAsia"/>
        </w:rPr>
        <w:t>4</w:t>
      </w:r>
      <w:r>
        <w:rPr>
          <w:rFonts w:eastAsiaTheme="minorEastAsia"/>
        </w:rPr>
        <w:t>% were female (95% CI: 0.3</w:t>
      </w:r>
      <w:r w:rsidR="00D3366D">
        <w:rPr>
          <w:rFonts w:eastAsiaTheme="minorEastAsia"/>
        </w:rPr>
        <w:t>0</w:t>
      </w:r>
      <w:r>
        <w:rPr>
          <w:rFonts w:eastAsiaTheme="minorEastAsia"/>
        </w:rPr>
        <w:t>-0.</w:t>
      </w:r>
      <w:r w:rsidR="00D3366D">
        <w:rPr>
          <w:rFonts w:eastAsiaTheme="minorEastAsia"/>
        </w:rPr>
        <w:t>59</w:t>
      </w:r>
      <w:r>
        <w:rPr>
          <w:rFonts w:eastAsiaTheme="minorEastAsia"/>
        </w:rPr>
        <w:t>).</w:t>
      </w:r>
    </w:p>
    <w:bookmarkEnd w:id="11"/>
    <w:p w14:paraId="7EBB7911" w14:textId="2E99C677" w:rsidR="00697EF7" w:rsidRDefault="00697EF7" w:rsidP="00697EF7">
      <w:pPr>
        <w:rPr>
          <w:rFonts w:eastAsiaTheme="minorEastAsia"/>
        </w:rPr>
      </w:pPr>
      <w:r w:rsidRPr="00C65F7E">
        <w:rPr>
          <w:rFonts w:eastAsiaTheme="minorEastAsia"/>
        </w:rPr>
        <w:t>The next two equations describe how the abundance of calves and adults evolves over time:</w:t>
      </w:r>
    </w:p>
    <w:p w14:paraId="7A1A50E2" w14:textId="1CB1D14F" w:rsidR="009934BC" w:rsidRPr="00C65F7E" w:rsidRDefault="009934BC" w:rsidP="009934BC">
      <w:pPr>
        <w:pStyle w:val="BodyText"/>
        <w:rPr>
          <w:rFonts w:eastAsiaTheme="minorEastAsia"/>
        </w:rPr>
      </w:pPr>
      <w:r w:rsidRPr="00C65F7E">
        <w:rPr>
          <w:rFonts w:eastAsiaTheme="minorEastAsia"/>
        </w:rPr>
        <w:lastRenderedPageBreak/>
        <w:t xml:space="preserve">Equation 4 asserts that the abundance of calves during the next year is equal to the number of YOY belugas that survive to next year plus the number of calves that are not YOY, that survive to the next year </w:t>
      </w:r>
      <w:r w:rsidR="00C52542">
        <w:rPr>
          <w:rFonts w:eastAsiaTheme="minorEastAsia"/>
        </w:rPr>
        <w:t>but</w:t>
      </w:r>
      <w:r w:rsidRPr="00C65F7E">
        <w:rPr>
          <w:rFonts w:eastAsiaTheme="minorEastAsia"/>
        </w:rPr>
        <w:t xml:space="preserve"> do not mature</w:t>
      </w:r>
      <w:r w:rsidR="001A61BA">
        <w:rPr>
          <w:rFonts w:eastAsiaTheme="minorEastAsia"/>
        </w:rPr>
        <w:t>:</w:t>
      </w:r>
    </w:p>
    <w:p w14:paraId="13EB71C2" w14:textId="77777777" w:rsidR="009934BC" w:rsidRPr="00C65F7E" w:rsidRDefault="009934BC" w:rsidP="00697EF7">
      <w:pPr>
        <w:rPr>
          <w:rFonts w:eastAsiaTheme="minorEastAsia"/>
        </w:rPr>
      </w:pPr>
    </w:p>
    <w:p w14:paraId="11ED0C2E" w14:textId="77777777" w:rsidR="00353C95" w:rsidRPr="00AA19F3" w:rsidRDefault="00000000" w:rsidP="00F56B4B">
      <w:pPr>
        <w:pStyle w:val="BodyText"/>
        <w:rPr>
          <w:rFonts w:eastAsiaTheme="minorEastAsia"/>
        </w:rPr>
      </w:pPr>
      <m:oMathPara>
        <m:oMath>
          <m:eqArr>
            <m:eqArrPr>
              <m:maxDist m:val="1"/>
              <m:ctrlPr>
                <w:rPr>
                  <w:rFonts w:ascii="Cambria Math" w:eastAsiaTheme="minorEastAsia" w:hAnsi="Cambria Math"/>
                </w:rPr>
              </m:ctrlPr>
            </m:eqArrPr>
            <m:e>
              <m:sSubSup>
                <m:sSubSupPr>
                  <m:ctrlPr>
                    <w:rPr>
                      <w:rFonts w:ascii="Cambria Math" w:eastAsiaTheme="minorEastAsia" w:hAnsi="Cambria Math"/>
                    </w:rPr>
                  </m:ctrlPr>
                </m:sSubSupPr>
                <m:e>
                  <m:r>
                    <w:rPr>
                      <w:rFonts w:ascii="Cambria Math" w:eastAsiaTheme="minorEastAsia" w:hAnsi="Cambria Math"/>
                    </w:rPr>
                    <m:t>N</m:t>
                  </m:r>
                </m:e>
                <m:sub>
                  <m:r>
                    <w:rPr>
                      <w:rFonts w:ascii="Cambria Math" w:eastAsiaTheme="minorEastAsia" w:hAnsi="Cambria Math"/>
                    </w:rPr>
                    <m:t>y</m:t>
                  </m:r>
                  <m:r>
                    <m:rPr>
                      <m:sty m:val="p"/>
                    </m:rPr>
                    <w:rPr>
                      <w:rFonts w:ascii="Cambria Math" w:eastAsiaTheme="minorEastAsia" w:hAnsi="Cambria Math"/>
                    </w:rPr>
                    <m:t>+1,2</m:t>
                  </m:r>
                </m:sub>
                <m:sup>
                  <m:d>
                    <m:dPr>
                      <m:ctrlPr>
                        <w:rPr>
                          <w:rFonts w:ascii="Cambria Math" w:eastAsiaTheme="minorEastAsia" w:hAnsi="Cambria Math"/>
                        </w:rPr>
                      </m:ctrlPr>
                    </m:dPr>
                    <m:e>
                      <m:r>
                        <w:rPr>
                          <w:rFonts w:ascii="Cambria Math" w:eastAsiaTheme="minorEastAsia" w:hAnsi="Cambria Math"/>
                        </w:rPr>
                        <m:t>a</m:t>
                      </m:r>
                    </m:e>
                  </m:d>
                </m:sup>
              </m:sSubSup>
              <m:r>
                <m:rPr>
                  <m:sty m:val="p"/>
                </m:rP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N</m:t>
                  </m:r>
                </m:e>
                <m:sub>
                  <m:r>
                    <w:rPr>
                      <w:rFonts w:ascii="Cambria Math" w:eastAsiaTheme="minorEastAsia" w:hAnsi="Cambria Math"/>
                    </w:rPr>
                    <m:t>y</m:t>
                  </m:r>
                  <m:r>
                    <m:rPr>
                      <m:sty m:val="p"/>
                    </m:rPr>
                    <w:rPr>
                      <w:rFonts w:ascii="Cambria Math" w:eastAsiaTheme="minorEastAsia" w:hAnsi="Cambria Math"/>
                    </w:rPr>
                    <m:t>,1</m:t>
                  </m:r>
                </m:sub>
                <m:sup>
                  <m:d>
                    <m:dPr>
                      <m:ctrlPr>
                        <w:rPr>
                          <w:rFonts w:ascii="Cambria Math" w:eastAsiaTheme="minorEastAsia" w:hAnsi="Cambria Math"/>
                        </w:rPr>
                      </m:ctrlPr>
                    </m:dPr>
                    <m:e>
                      <m:r>
                        <w:rPr>
                          <w:rFonts w:ascii="Cambria Math" w:eastAsiaTheme="minorEastAsia" w:hAnsi="Cambria Math"/>
                        </w:rPr>
                        <m:t>a</m:t>
                      </m:r>
                    </m:e>
                  </m:d>
                </m:sup>
              </m:sSubSup>
              <m:sSubSup>
                <m:sSubSupPr>
                  <m:ctrlPr>
                    <w:rPr>
                      <w:rFonts w:ascii="Cambria Math" w:eastAsiaTheme="minorEastAsia" w:hAnsi="Cambria Math"/>
                    </w:rPr>
                  </m:ctrlPr>
                </m:sSubSupPr>
                <m:e>
                  <m:r>
                    <w:rPr>
                      <w:rFonts w:ascii="Cambria Math" w:eastAsiaTheme="minorEastAsia" w:hAnsi="Cambria Math"/>
                    </w:rPr>
                    <m:t>p</m:t>
                  </m:r>
                </m:e>
                <m:sub>
                  <m:r>
                    <w:rPr>
                      <w:rFonts w:ascii="Cambria Math" w:eastAsiaTheme="minorEastAsia" w:hAnsi="Cambria Math"/>
                    </w:rPr>
                    <m:t>y</m:t>
                  </m:r>
                  <m:r>
                    <m:rPr>
                      <m:sty m:val="p"/>
                    </m:rPr>
                    <w:rPr>
                      <w:rFonts w:ascii="Cambria Math" w:eastAsiaTheme="minorEastAsia" w:hAnsi="Cambria Math"/>
                    </w:rPr>
                    <m:t>,1</m:t>
                  </m:r>
                </m:sub>
                <m:sup>
                  <m:d>
                    <m:dPr>
                      <m:ctrlPr>
                        <w:rPr>
                          <w:rFonts w:ascii="Cambria Math" w:eastAsiaTheme="minorEastAsia" w:hAnsi="Cambria Math"/>
                        </w:rPr>
                      </m:ctrlPr>
                    </m:dPr>
                    <m:e>
                      <m:r>
                        <w:rPr>
                          <w:rFonts w:ascii="Cambria Math" w:eastAsiaTheme="minorEastAsia" w:hAnsi="Cambria Math"/>
                        </w:rPr>
                        <m:t>s</m:t>
                      </m:r>
                    </m:e>
                  </m:d>
                </m:sup>
              </m:sSubSup>
              <m:r>
                <m:rPr>
                  <m:sty m:val="p"/>
                </m:rP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N</m:t>
                  </m:r>
                </m:e>
                <m:sub>
                  <m:r>
                    <w:rPr>
                      <w:rFonts w:ascii="Cambria Math" w:eastAsiaTheme="minorEastAsia" w:hAnsi="Cambria Math"/>
                    </w:rPr>
                    <m:t>y</m:t>
                  </m:r>
                  <m:r>
                    <m:rPr>
                      <m:sty m:val="p"/>
                    </m:rPr>
                    <w:rPr>
                      <w:rFonts w:ascii="Cambria Math" w:eastAsiaTheme="minorEastAsia" w:hAnsi="Cambria Math"/>
                    </w:rPr>
                    <m:t>,2</m:t>
                  </m:r>
                </m:sub>
                <m:sup>
                  <m:d>
                    <m:dPr>
                      <m:ctrlPr>
                        <w:rPr>
                          <w:rFonts w:ascii="Cambria Math" w:eastAsiaTheme="minorEastAsia" w:hAnsi="Cambria Math"/>
                        </w:rPr>
                      </m:ctrlPr>
                    </m:dPr>
                    <m:e>
                      <m:r>
                        <w:rPr>
                          <w:rFonts w:ascii="Cambria Math" w:eastAsiaTheme="minorEastAsia" w:hAnsi="Cambria Math"/>
                        </w:rPr>
                        <m:t>a</m:t>
                      </m:r>
                    </m:e>
                  </m:d>
                </m:sup>
              </m:sSubSup>
              <m:sSubSup>
                <m:sSubSupPr>
                  <m:ctrlPr>
                    <w:rPr>
                      <w:rFonts w:ascii="Cambria Math" w:eastAsiaTheme="minorEastAsia" w:hAnsi="Cambria Math"/>
                    </w:rPr>
                  </m:ctrlPr>
                </m:sSubSupPr>
                <m:e>
                  <m:r>
                    <w:rPr>
                      <w:rFonts w:ascii="Cambria Math" w:eastAsiaTheme="minorEastAsia" w:hAnsi="Cambria Math"/>
                    </w:rPr>
                    <m:t>p</m:t>
                  </m:r>
                </m:e>
                <m:sub>
                  <m:r>
                    <w:rPr>
                      <w:rFonts w:ascii="Cambria Math" w:eastAsiaTheme="minorEastAsia" w:hAnsi="Cambria Math"/>
                    </w:rPr>
                    <m:t>y</m:t>
                  </m:r>
                  <m:r>
                    <m:rPr>
                      <m:sty m:val="p"/>
                    </m:rPr>
                    <w:rPr>
                      <w:rFonts w:ascii="Cambria Math" w:eastAsiaTheme="minorEastAsia" w:hAnsi="Cambria Math"/>
                    </w:rPr>
                    <m:t>,2</m:t>
                  </m:r>
                </m:sub>
                <m:sup>
                  <m:d>
                    <m:dPr>
                      <m:ctrlPr>
                        <w:rPr>
                          <w:rFonts w:ascii="Cambria Math" w:eastAsiaTheme="minorEastAsia" w:hAnsi="Cambria Math"/>
                        </w:rPr>
                      </m:ctrlPr>
                    </m:dPr>
                    <m:e>
                      <m:r>
                        <w:rPr>
                          <w:rFonts w:ascii="Cambria Math" w:eastAsiaTheme="minorEastAsia" w:hAnsi="Cambria Math"/>
                        </w:rPr>
                        <m:t>s</m:t>
                      </m:r>
                    </m:e>
                  </m:d>
                </m:sup>
              </m:sSubSup>
              <m:d>
                <m:dPr>
                  <m:ctrlPr>
                    <w:rPr>
                      <w:rFonts w:ascii="Cambria Math" w:eastAsiaTheme="minorEastAsia" w:hAnsi="Cambria Math"/>
                    </w:rPr>
                  </m:ctrlPr>
                </m:dPr>
                <m:e>
                  <m:r>
                    <m:rPr>
                      <m:sty m:val="p"/>
                    </m:rPr>
                    <w:rPr>
                      <w:rFonts w:ascii="Cambria Math" w:eastAsiaTheme="minorEastAsia" w:hAnsi="Cambria Math"/>
                    </w:rPr>
                    <m:t>1-</m:t>
                  </m:r>
                  <m:sSub>
                    <m:sSubPr>
                      <m:ctrlPr>
                        <w:rPr>
                          <w:rFonts w:ascii="Cambria Math" w:eastAsiaTheme="minorEastAsia" w:hAnsi="Cambria Math"/>
                        </w:rPr>
                      </m:ctrlPr>
                    </m:sSubPr>
                    <m:e>
                      <m:r>
                        <m:rPr>
                          <m:sty m:val="p"/>
                        </m:rPr>
                        <w:rPr>
                          <w:rFonts w:ascii="Cambria Math" w:eastAsiaTheme="minorEastAsia" w:hAnsi="Cambria Math"/>
                        </w:rPr>
                        <m:t>ϕ</m:t>
                      </m:r>
                    </m:e>
                    <m:sub>
                      <m:r>
                        <m:rPr>
                          <m:sty m:val="p"/>
                        </m:rPr>
                        <w:rPr>
                          <w:rFonts w:ascii="Cambria Math" w:eastAsiaTheme="minorEastAsia" w:hAnsi="Cambria Math"/>
                        </w:rPr>
                        <m:t>y</m:t>
                      </m:r>
                    </m:sub>
                  </m:sSub>
                </m:e>
              </m:d>
              <m:r>
                <m:rPr>
                  <m:sty m:val="p"/>
                </m:rPr>
                <w:rPr>
                  <w:rFonts w:ascii="Cambria Math" w:eastAsiaTheme="minorEastAsia" w:hAnsi="Cambria Math"/>
                </w:rPr>
                <m:t>#Equation 4</m:t>
              </m:r>
            </m:e>
          </m:eqArr>
        </m:oMath>
      </m:oMathPara>
    </w:p>
    <w:p w14:paraId="4DF8FA1B" w14:textId="72EB17BE" w:rsidR="00353C95" w:rsidRPr="00C65F7E" w:rsidRDefault="009934BC" w:rsidP="00F56B4B">
      <w:pPr>
        <w:pStyle w:val="BodyText"/>
        <w:rPr>
          <w:rFonts w:eastAsiaTheme="minorEastAsia"/>
        </w:rPr>
      </w:pPr>
      <w:r w:rsidRPr="00C65F7E">
        <w:rPr>
          <w:rFonts w:eastAsiaTheme="minorEastAsia"/>
        </w:rPr>
        <w:t xml:space="preserve">Equation 5 asserts that the abundance of adults the next year is equal to the number of calves </w:t>
      </w:r>
      <w:r w:rsidRPr="00C65F7E">
        <w:t xml:space="preserve">that survive to the next </w:t>
      </w:r>
      <w:r>
        <w:t xml:space="preserve">year </w:t>
      </w:r>
      <w:r w:rsidRPr="00C65F7E">
        <w:t>and are recruited into the adult population plus the number of adults that survive to the next</w:t>
      </w:r>
      <w:r w:rsidR="009E454D">
        <w:t xml:space="preserve"> year: </w:t>
      </w:r>
      <m:oMath>
        <m:eqArr>
          <m:eqArrPr>
            <m:maxDist m:val="1"/>
            <m:ctrlPr>
              <w:rPr>
                <w:rFonts w:ascii="Cambria Math" w:eastAsiaTheme="minorEastAsia" w:hAnsi="Cambria Math"/>
              </w:rPr>
            </m:ctrlPr>
          </m:eqArrPr>
          <m:e>
            <m:sSubSup>
              <m:sSubSupPr>
                <m:ctrlPr>
                  <w:rPr>
                    <w:rFonts w:ascii="Cambria Math" w:eastAsiaTheme="minorEastAsia" w:hAnsi="Cambria Math"/>
                  </w:rPr>
                </m:ctrlPr>
              </m:sSubSupPr>
              <m:e>
                <m:r>
                  <w:rPr>
                    <w:rFonts w:ascii="Cambria Math" w:eastAsiaTheme="minorEastAsia" w:hAnsi="Cambria Math"/>
                  </w:rPr>
                  <m:t>N</m:t>
                </m:r>
              </m:e>
              <m:sub>
                <m:r>
                  <w:rPr>
                    <w:rFonts w:ascii="Cambria Math" w:eastAsiaTheme="minorEastAsia" w:hAnsi="Cambria Math"/>
                  </w:rPr>
                  <m:t>y</m:t>
                </m:r>
                <m:r>
                  <m:rPr>
                    <m:sty m:val="p"/>
                  </m:rPr>
                  <w:rPr>
                    <w:rFonts w:ascii="Cambria Math" w:eastAsiaTheme="minorEastAsia" w:hAnsi="Cambria Math"/>
                  </w:rPr>
                  <m:t>+1,3</m:t>
                </m:r>
              </m:sub>
              <m:sup>
                <m:d>
                  <m:dPr>
                    <m:ctrlPr>
                      <w:rPr>
                        <w:rFonts w:ascii="Cambria Math" w:eastAsiaTheme="minorEastAsia" w:hAnsi="Cambria Math"/>
                      </w:rPr>
                    </m:ctrlPr>
                  </m:dPr>
                  <m:e>
                    <m:r>
                      <w:rPr>
                        <w:rFonts w:ascii="Cambria Math" w:eastAsiaTheme="minorEastAsia" w:hAnsi="Cambria Math"/>
                      </w:rPr>
                      <m:t>a</m:t>
                    </m:r>
                  </m:e>
                </m:d>
              </m:sup>
            </m:sSubSup>
            <m:r>
              <m:rPr>
                <m:sty m:val="p"/>
              </m:rP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N</m:t>
                </m:r>
              </m:e>
              <m:sub>
                <m:r>
                  <w:rPr>
                    <w:rFonts w:ascii="Cambria Math" w:eastAsiaTheme="minorEastAsia" w:hAnsi="Cambria Math"/>
                  </w:rPr>
                  <m:t>y</m:t>
                </m:r>
                <m:r>
                  <m:rPr>
                    <m:sty m:val="p"/>
                  </m:rPr>
                  <w:rPr>
                    <w:rFonts w:ascii="Cambria Math" w:eastAsiaTheme="minorEastAsia" w:hAnsi="Cambria Math"/>
                  </w:rPr>
                  <m:t>,2</m:t>
                </m:r>
              </m:sub>
              <m:sup>
                <m:d>
                  <m:dPr>
                    <m:ctrlPr>
                      <w:rPr>
                        <w:rFonts w:ascii="Cambria Math" w:eastAsiaTheme="minorEastAsia" w:hAnsi="Cambria Math"/>
                      </w:rPr>
                    </m:ctrlPr>
                  </m:dPr>
                  <m:e>
                    <m:r>
                      <w:rPr>
                        <w:rFonts w:ascii="Cambria Math" w:eastAsiaTheme="minorEastAsia" w:hAnsi="Cambria Math"/>
                      </w:rPr>
                      <m:t>a</m:t>
                    </m:r>
                  </m:e>
                </m:d>
              </m:sup>
            </m:sSubSup>
            <m:sSubSup>
              <m:sSubSupPr>
                <m:ctrlPr>
                  <w:rPr>
                    <w:rFonts w:ascii="Cambria Math" w:eastAsiaTheme="minorEastAsia" w:hAnsi="Cambria Math"/>
                  </w:rPr>
                </m:ctrlPr>
              </m:sSubSupPr>
              <m:e>
                <m:r>
                  <w:rPr>
                    <w:rFonts w:ascii="Cambria Math" w:eastAsiaTheme="minorEastAsia" w:hAnsi="Cambria Math"/>
                  </w:rPr>
                  <m:t>p</m:t>
                </m:r>
              </m:e>
              <m:sub>
                <m:r>
                  <w:rPr>
                    <w:rFonts w:ascii="Cambria Math" w:eastAsiaTheme="minorEastAsia" w:hAnsi="Cambria Math"/>
                  </w:rPr>
                  <m:t>y</m:t>
                </m:r>
                <m:r>
                  <m:rPr>
                    <m:sty m:val="p"/>
                  </m:rPr>
                  <w:rPr>
                    <w:rFonts w:ascii="Cambria Math" w:eastAsiaTheme="minorEastAsia" w:hAnsi="Cambria Math"/>
                  </w:rPr>
                  <m:t>,2</m:t>
                </m:r>
              </m:sub>
              <m:sup>
                <m:d>
                  <m:dPr>
                    <m:ctrlPr>
                      <w:rPr>
                        <w:rFonts w:ascii="Cambria Math" w:eastAsiaTheme="minorEastAsia" w:hAnsi="Cambria Math"/>
                      </w:rPr>
                    </m:ctrlPr>
                  </m:dPr>
                  <m:e>
                    <m:r>
                      <w:rPr>
                        <w:rFonts w:ascii="Cambria Math" w:eastAsiaTheme="minorEastAsia" w:hAnsi="Cambria Math"/>
                      </w:rPr>
                      <m:t>s</m:t>
                    </m:r>
                  </m:e>
                </m:d>
              </m:sup>
            </m:sSubSup>
            <m:sSub>
              <m:sSubPr>
                <m:ctrlPr>
                  <w:rPr>
                    <w:rFonts w:ascii="Cambria Math" w:eastAsiaTheme="minorEastAsia" w:hAnsi="Cambria Math"/>
                  </w:rPr>
                </m:ctrlPr>
              </m:sSubPr>
              <m:e>
                <m:r>
                  <w:rPr>
                    <w:rFonts w:ascii="Cambria Math" w:eastAsiaTheme="minorEastAsia" w:hAnsi="Cambria Math"/>
                  </w:rPr>
                  <m:t>ϕ</m:t>
                </m:r>
              </m:e>
              <m:sub>
                <m:r>
                  <w:rPr>
                    <w:rFonts w:ascii="Cambria Math" w:eastAsiaTheme="minorEastAsia" w:hAnsi="Cambria Math"/>
                  </w:rPr>
                  <m:t>y</m:t>
                </m:r>
              </m:sub>
            </m:sSub>
            <m:r>
              <m:rPr>
                <m:sty m:val="p"/>
              </m:rP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N</m:t>
                </m:r>
              </m:e>
              <m:sub>
                <m:r>
                  <w:rPr>
                    <w:rFonts w:ascii="Cambria Math" w:eastAsiaTheme="minorEastAsia" w:hAnsi="Cambria Math"/>
                  </w:rPr>
                  <m:t>y</m:t>
                </m:r>
                <m:r>
                  <m:rPr>
                    <m:sty m:val="p"/>
                  </m:rPr>
                  <w:rPr>
                    <w:rFonts w:ascii="Cambria Math" w:eastAsiaTheme="minorEastAsia" w:hAnsi="Cambria Math"/>
                  </w:rPr>
                  <m:t>,3</m:t>
                </m:r>
              </m:sub>
              <m:sup>
                <m:d>
                  <m:dPr>
                    <m:ctrlPr>
                      <w:rPr>
                        <w:rFonts w:ascii="Cambria Math" w:eastAsiaTheme="minorEastAsia" w:hAnsi="Cambria Math"/>
                      </w:rPr>
                    </m:ctrlPr>
                  </m:dPr>
                  <m:e>
                    <m:r>
                      <w:rPr>
                        <w:rFonts w:ascii="Cambria Math" w:eastAsiaTheme="minorEastAsia" w:hAnsi="Cambria Math"/>
                      </w:rPr>
                      <m:t>a</m:t>
                    </m:r>
                  </m:e>
                </m:d>
              </m:sup>
            </m:sSubSup>
            <m:sSubSup>
              <m:sSubSupPr>
                <m:ctrlPr>
                  <w:rPr>
                    <w:rFonts w:ascii="Cambria Math" w:eastAsiaTheme="minorEastAsia" w:hAnsi="Cambria Math"/>
                  </w:rPr>
                </m:ctrlPr>
              </m:sSubSupPr>
              <m:e>
                <m:r>
                  <w:rPr>
                    <w:rFonts w:ascii="Cambria Math" w:eastAsiaTheme="minorEastAsia" w:hAnsi="Cambria Math"/>
                  </w:rPr>
                  <m:t>p</m:t>
                </m:r>
              </m:e>
              <m:sub>
                <m:r>
                  <w:rPr>
                    <w:rFonts w:ascii="Cambria Math" w:eastAsiaTheme="minorEastAsia" w:hAnsi="Cambria Math"/>
                  </w:rPr>
                  <m:t>y</m:t>
                </m:r>
                <m:r>
                  <m:rPr>
                    <m:sty m:val="p"/>
                  </m:rPr>
                  <w:rPr>
                    <w:rFonts w:ascii="Cambria Math" w:eastAsiaTheme="minorEastAsia" w:hAnsi="Cambria Math"/>
                  </w:rPr>
                  <m:t>,3</m:t>
                </m:r>
              </m:sub>
              <m:sup>
                <m:d>
                  <m:dPr>
                    <m:ctrlPr>
                      <w:rPr>
                        <w:rFonts w:ascii="Cambria Math" w:eastAsiaTheme="minorEastAsia" w:hAnsi="Cambria Math"/>
                      </w:rPr>
                    </m:ctrlPr>
                  </m:dPr>
                  <m:e>
                    <m:r>
                      <w:rPr>
                        <w:rFonts w:ascii="Cambria Math" w:eastAsiaTheme="minorEastAsia" w:hAnsi="Cambria Math"/>
                      </w:rPr>
                      <m:t>s</m:t>
                    </m:r>
                  </m:e>
                </m:d>
              </m:sup>
            </m:sSubSup>
            <m:r>
              <m:rPr>
                <m:sty m:val="p"/>
              </m:rPr>
              <w:rPr>
                <w:rFonts w:ascii="Cambria Math" w:eastAsiaTheme="minorEastAsia" w:hAnsi="Cambria Math"/>
              </w:rPr>
              <m:t>#Equation 5</m:t>
            </m:r>
          </m:e>
        </m:eqArr>
      </m:oMath>
    </w:p>
    <w:p w14:paraId="25080811" w14:textId="6CB77EBE" w:rsidR="008C6B7F" w:rsidRPr="00C65F7E" w:rsidRDefault="008C6B7F" w:rsidP="008C6B7F">
      <w:pPr>
        <w:pStyle w:val="BodyText"/>
      </w:pPr>
    </w:p>
    <w:p w14:paraId="2F1C8F3E" w14:textId="488F1248" w:rsidR="00C10CB6" w:rsidRPr="00AA19F3" w:rsidRDefault="008C6B7F" w:rsidP="00F56B4B">
      <w:pPr>
        <w:pStyle w:val="BodyText"/>
        <w:rPr>
          <w:rFonts w:eastAsiaTheme="minorEastAsia"/>
        </w:rPr>
      </w:pPr>
      <w:r w:rsidRPr="00C65F7E">
        <w:t>Equations 6 and 7 calculate key parameters that allow the model to be fit to information on population abundance,</w:t>
      </w:r>
      <w:r w:rsidRPr="00C65F7E">
        <w:rPr>
          <w:rFonts w:eastAsiaTheme="minorEastAsia"/>
        </w:rPr>
        <w:t xml:space="preserve"> coming from June aerial surveys, and information on age composition, derived from photo-identification mark-resight data. </w:t>
      </w:r>
      <w:r w:rsidR="00AA19F3" w:rsidRPr="00AA19F3">
        <w:rPr>
          <w:rFonts w:eastAsiaTheme="minorEastAsia"/>
        </w:rPr>
        <w:t xml:space="preserve"> </w:t>
      </w:r>
      <w:r w:rsidR="00AA19F3" w:rsidRPr="00C65F7E">
        <w:rPr>
          <w:rFonts w:eastAsiaTheme="minorEastAsia"/>
        </w:rPr>
        <w:t xml:space="preserve">Equation 6 asserts that the population abundance in June is equal to the combined calf and adult beluga abundance. It is assumed that </w:t>
      </w:r>
      <w:r w:rsidR="00C52542">
        <w:rPr>
          <w:rFonts w:eastAsiaTheme="minorEastAsia"/>
        </w:rPr>
        <w:t>calving</w:t>
      </w:r>
      <w:r w:rsidR="00AA19F3" w:rsidRPr="00C65F7E">
        <w:rPr>
          <w:rFonts w:eastAsiaTheme="minorEastAsia"/>
        </w:rPr>
        <w:t xml:space="preserve"> occurs after the June aerial surveys are conducted and that YOY </w:t>
      </w:r>
      <w:r w:rsidR="00AA19F3" w:rsidRPr="00C65F7E">
        <w:t>beluga are not included in the</w:t>
      </w:r>
      <w:r w:rsidR="009E454D">
        <w:t xml:space="preserve"> estimate: </w:t>
      </w:r>
      <m:oMath>
        <m:eqArr>
          <m:eqArrPr>
            <m:maxDist m:val="1"/>
            <m:ctrlPr>
              <w:rPr>
                <w:rFonts w:ascii="Cambria Math" w:hAnsi="Cambria Math"/>
                <w:i/>
              </w:rPr>
            </m:ctrlPr>
          </m:eqArrPr>
          <m:e>
            <m:sSubSup>
              <m:sSubSupPr>
                <m:ctrlPr>
                  <w:rPr>
                    <w:rFonts w:ascii="Cambria Math" w:eastAsiaTheme="minorEastAsia" w:hAnsi="Cambria Math"/>
                  </w:rPr>
                </m:ctrlPr>
              </m:sSubSupPr>
              <m:e>
                <m:r>
                  <w:rPr>
                    <w:rFonts w:ascii="Cambria Math" w:eastAsiaTheme="minorEastAsia" w:hAnsi="Cambria Math"/>
                  </w:rPr>
                  <m:t>N</m:t>
                </m:r>
              </m:e>
              <m:sub>
                <m:r>
                  <w:rPr>
                    <w:rFonts w:ascii="Cambria Math" w:eastAsiaTheme="minorEastAsia" w:hAnsi="Cambria Math"/>
                  </w:rPr>
                  <m:t>y</m:t>
                </m:r>
              </m:sub>
              <m:sup>
                <m:d>
                  <m:dPr>
                    <m:ctrlPr>
                      <w:rPr>
                        <w:rFonts w:ascii="Cambria Math" w:eastAsiaTheme="minorEastAsia" w:hAnsi="Cambria Math"/>
                      </w:rPr>
                    </m:ctrlPr>
                  </m:dPr>
                  <m:e>
                    <m:r>
                      <w:rPr>
                        <w:rFonts w:ascii="Cambria Math" w:eastAsiaTheme="minorEastAsia" w:hAnsi="Cambria Math"/>
                      </w:rPr>
                      <m:t>t</m:t>
                    </m:r>
                  </m:e>
                </m:d>
              </m:sup>
            </m:sSubSup>
            <m:r>
              <m:rPr>
                <m:sty m:val="p"/>
              </m:rP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N</m:t>
                </m:r>
              </m:e>
              <m:sub>
                <m:r>
                  <w:rPr>
                    <w:rFonts w:ascii="Cambria Math" w:eastAsiaTheme="minorEastAsia" w:hAnsi="Cambria Math"/>
                  </w:rPr>
                  <m:t>y</m:t>
                </m:r>
                <m:r>
                  <m:rPr>
                    <m:sty m:val="p"/>
                  </m:rPr>
                  <w:rPr>
                    <w:rFonts w:ascii="Cambria Math" w:eastAsiaTheme="minorEastAsia" w:hAnsi="Cambria Math"/>
                  </w:rPr>
                  <m:t>,2</m:t>
                </m:r>
              </m:sub>
              <m:sup>
                <m:d>
                  <m:dPr>
                    <m:ctrlPr>
                      <w:rPr>
                        <w:rFonts w:ascii="Cambria Math" w:eastAsiaTheme="minorEastAsia" w:hAnsi="Cambria Math"/>
                      </w:rPr>
                    </m:ctrlPr>
                  </m:dPr>
                  <m:e>
                    <m:r>
                      <w:rPr>
                        <w:rFonts w:ascii="Cambria Math" w:eastAsiaTheme="minorEastAsia" w:hAnsi="Cambria Math"/>
                      </w:rPr>
                      <m:t>a</m:t>
                    </m:r>
                  </m:e>
                </m:d>
              </m:sup>
            </m:sSubSup>
            <m:r>
              <m:rPr>
                <m:sty m:val="p"/>
              </m:rP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N</m:t>
                </m:r>
              </m:e>
              <m:sub>
                <m:r>
                  <w:rPr>
                    <w:rFonts w:ascii="Cambria Math" w:eastAsiaTheme="minorEastAsia" w:hAnsi="Cambria Math"/>
                  </w:rPr>
                  <m:t>y</m:t>
                </m:r>
                <m:r>
                  <m:rPr>
                    <m:sty m:val="p"/>
                  </m:rPr>
                  <w:rPr>
                    <w:rFonts w:ascii="Cambria Math" w:eastAsiaTheme="minorEastAsia" w:hAnsi="Cambria Math"/>
                  </w:rPr>
                  <m:t>,3</m:t>
                </m:r>
              </m:sub>
              <m:sup>
                <m:d>
                  <m:dPr>
                    <m:ctrlPr>
                      <w:rPr>
                        <w:rFonts w:ascii="Cambria Math" w:eastAsiaTheme="minorEastAsia" w:hAnsi="Cambria Math"/>
                      </w:rPr>
                    </m:ctrlPr>
                  </m:dPr>
                  <m:e>
                    <m:r>
                      <w:rPr>
                        <w:rFonts w:ascii="Cambria Math" w:eastAsiaTheme="minorEastAsia" w:hAnsi="Cambria Math"/>
                      </w:rPr>
                      <m:t>a</m:t>
                    </m:r>
                  </m:e>
                </m:d>
              </m:sup>
            </m:sSubSup>
            <m:r>
              <w:rPr>
                <w:rFonts w:ascii="Cambria Math" w:eastAsiaTheme="minorEastAsia" w:hAnsi="Cambria Math"/>
              </w:rPr>
              <m:t>#</m:t>
            </m:r>
            <m:r>
              <m:rPr>
                <m:sty m:val="p"/>
              </m:rPr>
              <w:rPr>
                <w:rFonts w:ascii="Cambria Math" w:eastAsiaTheme="minorEastAsia" w:hAnsi="Cambria Math"/>
              </w:rPr>
              <m:t>Equation</m:t>
            </m:r>
            <m:r>
              <w:rPr>
                <w:rFonts w:ascii="Cambria Math" w:eastAsiaTheme="minorEastAsia" w:hAnsi="Cambria Math"/>
              </w:rPr>
              <m:t xml:space="preserve"> </m:t>
            </m:r>
            <m:r>
              <w:rPr>
                <w:rFonts w:ascii="Cambria Math" w:hAnsi="Cambria Math"/>
              </w:rPr>
              <m:t>6</m:t>
            </m:r>
          </m:e>
        </m:eqArr>
      </m:oMath>
    </w:p>
    <w:p w14:paraId="060232EF" w14:textId="56ED71BE" w:rsidR="00AA19F3" w:rsidRPr="00C65F7E" w:rsidRDefault="00AA19F3" w:rsidP="00F56B4B">
      <w:pPr>
        <w:pStyle w:val="BodyText"/>
        <w:rPr>
          <w:rFonts w:eastAsiaTheme="minorEastAsia"/>
        </w:rPr>
      </w:pPr>
      <w:r w:rsidRPr="00C65F7E">
        <w:t xml:space="preserve">Equation 7 calculates the proportion of belugas in each age class from the abundance of belugas in each age class after </w:t>
      </w:r>
      <w:r w:rsidR="00F56894">
        <w:t>calving</w:t>
      </w:r>
      <w:r w:rsidRPr="00C65F7E">
        <w:t xml:space="preserve"> has occurred</w:t>
      </w:r>
      <w:r w:rsidR="001A61BA">
        <w:t>:</w:t>
      </w:r>
    </w:p>
    <w:p w14:paraId="75B017E2" w14:textId="77777777" w:rsidR="00C10CB6" w:rsidRPr="00C65F7E" w:rsidRDefault="00000000" w:rsidP="00F56B4B">
      <w:pPr>
        <w:pStyle w:val="BodyText"/>
        <w:rPr>
          <w:rFonts w:eastAsiaTheme="minorEastAsia"/>
        </w:rPr>
      </w:pPr>
      <m:oMathPara>
        <m:oMath>
          <m:eqArr>
            <m:eqArrPr>
              <m:maxDist m:val="1"/>
              <m:ctrlPr>
                <w:rPr>
                  <w:rFonts w:ascii="Cambria Math" w:eastAsiaTheme="minorEastAsia" w:hAnsi="Cambria Math"/>
                  <w:i/>
                </w:rPr>
              </m:ctrlPr>
            </m:eqArrPr>
            <m:e>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y,a</m:t>
                  </m:r>
                </m:sub>
                <m:sup>
                  <m:d>
                    <m:dPr>
                      <m:ctrlPr>
                        <w:rPr>
                          <w:rFonts w:ascii="Cambria Math" w:eastAsiaTheme="minorEastAsia" w:hAnsi="Cambria Math"/>
                          <w:i/>
                        </w:rPr>
                      </m:ctrlPr>
                    </m:dPr>
                    <m:e>
                      <m:r>
                        <w:rPr>
                          <w:rFonts w:ascii="Cambria Math" w:eastAsiaTheme="minorEastAsia" w:hAnsi="Cambria Math"/>
                        </w:rPr>
                        <m:t>a</m:t>
                      </m:r>
                    </m:e>
                  </m:d>
                </m:sup>
              </m:sSubSup>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y,a</m:t>
                      </m:r>
                    </m:sub>
                    <m:sup>
                      <m:d>
                        <m:dPr>
                          <m:ctrlPr>
                            <w:rPr>
                              <w:rFonts w:ascii="Cambria Math" w:eastAsiaTheme="minorEastAsia" w:hAnsi="Cambria Math"/>
                              <w:i/>
                            </w:rPr>
                          </m:ctrlPr>
                        </m:dPr>
                        <m:e>
                          <m:r>
                            <w:rPr>
                              <w:rFonts w:ascii="Cambria Math" w:eastAsiaTheme="minorEastAsia" w:hAnsi="Cambria Math"/>
                            </w:rPr>
                            <m:t>a</m:t>
                          </m:r>
                        </m:e>
                      </m:d>
                    </m:sup>
                  </m:sSubSup>
                </m:num>
                <m:den>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y,1</m:t>
                      </m:r>
                    </m:sub>
                    <m:sup>
                      <m:d>
                        <m:dPr>
                          <m:ctrlPr>
                            <w:rPr>
                              <w:rFonts w:ascii="Cambria Math" w:eastAsiaTheme="minorEastAsia" w:hAnsi="Cambria Math"/>
                              <w:i/>
                            </w:rPr>
                          </m:ctrlPr>
                        </m:dPr>
                        <m:e>
                          <m:r>
                            <w:rPr>
                              <w:rFonts w:ascii="Cambria Math" w:eastAsiaTheme="minorEastAsia" w:hAnsi="Cambria Math"/>
                            </w:rPr>
                            <m:t>a</m:t>
                          </m:r>
                        </m:e>
                      </m:d>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y,2</m:t>
                      </m:r>
                    </m:sub>
                    <m:sup>
                      <m:d>
                        <m:dPr>
                          <m:ctrlPr>
                            <w:rPr>
                              <w:rFonts w:ascii="Cambria Math" w:eastAsiaTheme="minorEastAsia" w:hAnsi="Cambria Math"/>
                              <w:i/>
                            </w:rPr>
                          </m:ctrlPr>
                        </m:dPr>
                        <m:e>
                          <m:r>
                            <w:rPr>
                              <w:rFonts w:ascii="Cambria Math" w:eastAsiaTheme="minorEastAsia" w:hAnsi="Cambria Math"/>
                            </w:rPr>
                            <m:t>a</m:t>
                          </m:r>
                        </m:e>
                      </m:d>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y,3</m:t>
                      </m:r>
                    </m:sub>
                    <m:sup>
                      <m:d>
                        <m:dPr>
                          <m:ctrlPr>
                            <w:rPr>
                              <w:rFonts w:ascii="Cambria Math" w:eastAsiaTheme="minorEastAsia" w:hAnsi="Cambria Math"/>
                              <w:i/>
                            </w:rPr>
                          </m:ctrlPr>
                        </m:dPr>
                        <m:e>
                          <m:r>
                            <w:rPr>
                              <w:rFonts w:ascii="Cambria Math" w:eastAsiaTheme="minorEastAsia" w:hAnsi="Cambria Math"/>
                            </w:rPr>
                            <m:t>a</m:t>
                          </m:r>
                        </m:e>
                      </m:d>
                    </m:sup>
                  </m:sSubSup>
                </m:den>
              </m:f>
              <m:r>
                <w:rPr>
                  <w:rFonts w:ascii="Cambria Math" w:eastAsiaTheme="minorEastAsia" w:hAnsi="Cambria Math"/>
                </w:rPr>
                <m:t>#</m:t>
              </m:r>
              <m:r>
                <m:rPr>
                  <m:sty m:val="p"/>
                </m:rPr>
                <w:rPr>
                  <w:rFonts w:ascii="Cambria Math" w:eastAsiaTheme="minorEastAsia" w:hAnsi="Cambria Math"/>
                </w:rPr>
                <m:t>Equation</m:t>
              </m:r>
              <m:r>
                <w:rPr>
                  <w:rFonts w:ascii="Cambria Math" w:eastAsiaTheme="minorEastAsia" w:hAnsi="Cambria Math"/>
                </w:rPr>
                <m:t xml:space="preserve"> 7</m:t>
              </m:r>
            </m:e>
          </m:eqArr>
        </m:oMath>
      </m:oMathPara>
    </w:p>
    <w:p w14:paraId="438C53C7" w14:textId="33BD2D8C" w:rsidR="00CA3CC6" w:rsidRPr="00C65F7E" w:rsidRDefault="00CA3CC6" w:rsidP="00CA3CC6">
      <w:pPr>
        <w:pStyle w:val="BodyText"/>
      </w:pPr>
    </w:p>
    <w:p w14:paraId="7976CDF5" w14:textId="6F7EAF0B" w:rsidR="00CA3CC6" w:rsidRPr="00F56B4B" w:rsidRDefault="00CA3CC6" w:rsidP="00F56B4B">
      <w:pPr>
        <w:pStyle w:val="BodyText"/>
        <w:rPr>
          <w:rFonts w:eastAsiaTheme="minorEastAsia"/>
        </w:rPr>
      </w:pPr>
      <w:r w:rsidRPr="00F56B4B">
        <w:lastRenderedPageBreak/>
        <w:t>Equations 8 to</w:t>
      </w:r>
      <w:r w:rsidRPr="00F56B4B">
        <w:rPr>
          <w:rFonts w:eastAsiaTheme="minorEastAsia"/>
        </w:rPr>
        <w:t xml:space="preserve"> </w:t>
      </w:r>
      <w:r w:rsidR="00A938F1" w:rsidRPr="00F56B4B">
        <w:rPr>
          <w:rFonts w:eastAsiaTheme="minorEastAsia"/>
        </w:rPr>
        <w:t>1</w:t>
      </w:r>
      <w:r w:rsidR="00A938F1">
        <w:rPr>
          <w:rFonts w:eastAsiaTheme="minorEastAsia"/>
        </w:rPr>
        <w:t>1</w:t>
      </w:r>
      <w:r w:rsidR="00A938F1" w:rsidRPr="00F56B4B">
        <w:rPr>
          <w:rFonts w:eastAsiaTheme="minorEastAsia"/>
        </w:rPr>
        <w:t xml:space="preserve"> </w:t>
      </w:r>
      <w:r w:rsidRPr="00F56B4B">
        <w:rPr>
          <w:rFonts w:eastAsiaTheme="minorEastAsia"/>
        </w:rPr>
        <w:t xml:space="preserve">were used to calculate aggregate statistics relating to CIBW survival and reproduction between 2005 and 2017. </w:t>
      </w:r>
      <w:r w:rsidR="00C3301E">
        <w:rPr>
          <w:rFonts w:eastAsiaTheme="minorEastAsia"/>
        </w:rPr>
        <w:t>T</w:t>
      </w:r>
      <w:r w:rsidRPr="00F56B4B">
        <w:rPr>
          <w:rFonts w:eastAsiaTheme="minorEastAsia"/>
        </w:rPr>
        <w:t xml:space="preserve">he </w:t>
      </w:r>
      <w:bookmarkStart w:id="12" w:name="_Hlk189837583"/>
      <w:r w:rsidRPr="00F56B4B">
        <w:rPr>
          <w:rFonts w:eastAsiaTheme="minorEastAsia"/>
        </w:rPr>
        <w:t xml:space="preserve">average annual </w:t>
      </w:r>
      <w:r w:rsidR="00F67D92">
        <w:rPr>
          <w:rFonts w:eastAsiaTheme="minorEastAsia"/>
        </w:rPr>
        <w:t>mature female</w:t>
      </w:r>
      <w:r w:rsidRPr="00F56B4B">
        <w:rPr>
          <w:rFonts w:eastAsiaTheme="minorEastAsia"/>
        </w:rPr>
        <w:t xml:space="preserve"> reproduction</w:t>
      </w:r>
      <w:r w:rsidR="00F67D92">
        <w:rPr>
          <w:rFonts w:eastAsiaTheme="minorEastAsia"/>
        </w:rPr>
        <w:t xml:space="preserve"> rate</w:t>
      </w:r>
      <w:r w:rsidRPr="00F56B4B">
        <w:rPr>
          <w:rFonts w:eastAsiaTheme="minorEastAsia"/>
        </w:rPr>
        <w:t xml:space="preserve"> </w:t>
      </w:r>
      <w:bookmarkEnd w:id="12"/>
      <w:r w:rsidRPr="00F56B4B">
        <w:rPr>
          <w:rFonts w:eastAsiaTheme="minorEastAsia"/>
        </w:rPr>
        <w:t xml:space="preserve">was calculated according to </w:t>
      </w:r>
      <w:r w:rsidR="00AA19F3">
        <w:rPr>
          <w:rFonts w:eastAsiaTheme="minorEastAsia"/>
        </w:rPr>
        <w:t>Equation 8</w:t>
      </w:r>
      <w:r w:rsidRPr="00F56B4B">
        <w:rPr>
          <w:rFonts w:eastAsiaTheme="minorEastAsia"/>
        </w:rPr>
        <w:t>:</w:t>
      </w:r>
    </w:p>
    <w:p w14:paraId="49C413EA" w14:textId="6629016E" w:rsidR="004F09B7" w:rsidRPr="00C65F7E" w:rsidRDefault="00000000" w:rsidP="00F56B4B">
      <w:pPr>
        <w:pStyle w:val="BodyText"/>
        <w:rPr>
          <w:rFonts w:eastAsiaTheme="minorEastAsia"/>
        </w:rPr>
      </w:pPr>
      <m:oMathPara>
        <m:oMath>
          <m:eqArr>
            <m:eqArrPr>
              <m:maxDist m:val="1"/>
              <m:ctrlPr>
                <w:rPr>
                  <w:rFonts w:ascii="Cambria Math" w:eastAsiaTheme="minorEastAsia" w:hAnsi="Cambria Math"/>
                </w:rPr>
              </m:ctrlPr>
            </m:eqArrPr>
            <m:e>
              <m:sSubSup>
                <m:sSubSupPr>
                  <m:ctrlPr>
                    <w:rPr>
                      <w:rFonts w:ascii="Cambria Math" w:eastAsiaTheme="minorEastAsia" w:hAnsi="Cambria Math"/>
                    </w:rPr>
                  </m:ctrlPr>
                </m:sSubSupPr>
                <m:e>
                  <m:r>
                    <w:rPr>
                      <w:rFonts w:ascii="Cambria Math" w:eastAsiaTheme="minorEastAsia" w:hAnsi="Cambria Math"/>
                    </w:rPr>
                    <m:t>p</m:t>
                  </m:r>
                  <m:ctrlPr>
                    <w:rPr>
                      <w:rFonts w:ascii="Cambria Math" w:eastAsiaTheme="minorEastAsia" w:hAnsi="Cambria Math"/>
                      <w:i/>
                    </w:rPr>
                  </m:ctrlPr>
                </m:e>
                <m:sub>
                  <m:r>
                    <m:rPr>
                      <m:sty m:val="p"/>
                    </m:rPr>
                    <w:rPr>
                      <w:rFonts w:ascii="Cambria Math" w:eastAsiaTheme="minorEastAsia" w:hAnsi="Cambria Math"/>
                    </w:rPr>
                    <m:t xml:space="preserve"> ∙</m:t>
                  </m:r>
                </m:sub>
                <m:sup>
                  <m:d>
                    <m:dPr>
                      <m:ctrlPr>
                        <w:rPr>
                          <w:rFonts w:ascii="Cambria Math" w:eastAsiaTheme="minorEastAsia" w:hAnsi="Cambria Math"/>
                        </w:rPr>
                      </m:ctrlPr>
                    </m:dPr>
                    <m:e>
                      <m:r>
                        <w:rPr>
                          <w:rFonts w:ascii="Cambria Math" w:eastAsiaTheme="minorEastAsia" w:hAnsi="Cambria Math"/>
                        </w:rPr>
                        <m:t>r</m:t>
                      </m:r>
                    </m:e>
                  </m:d>
                  <m:ctrlPr>
                    <w:rPr>
                      <w:rFonts w:ascii="Cambria Math" w:eastAsiaTheme="minorEastAsia" w:hAnsi="Cambria Math"/>
                      <w:i/>
                    </w:rPr>
                  </m:ctrlPr>
                </m:sup>
              </m:sSubSup>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sSup>
                    <m:sSupPr>
                      <m:ctrlPr>
                        <w:rPr>
                          <w:rFonts w:ascii="Cambria Math" w:eastAsiaTheme="minorEastAsia" w:hAnsi="Cambria Math"/>
                        </w:rPr>
                      </m:ctrlPr>
                    </m:sSupPr>
                    <m:e>
                      <m:r>
                        <w:rPr>
                          <w:rFonts w:ascii="Cambria Math" w:eastAsiaTheme="minorEastAsia" w:hAnsi="Cambria Math"/>
                        </w:rPr>
                        <m:t>n</m:t>
                      </m:r>
                    </m:e>
                    <m:sup>
                      <m:d>
                        <m:dPr>
                          <m:ctrlPr>
                            <w:rPr>
                              <w:rFonts w:ascii="Cambria Math" w:eastAsiaTheme="minorEastAsia" w:hAnsi="Cambria Math"/>
                            </w:rPr>
                          </m:ctrlPr>
                        </m:dPr>
                        <m:e>
                          <m:r>
                            <w:rPr>
                              <w:rFonts w:ascii="Cambria Math" w:eastAsiaTheme="minorEastAsia" w:hAnsi="Cambria Math"/>
                            </w:rPr>
                            <m:t>y</m:t>
                          </m:r>
                        </m:e>
                      </m:d>
                    </m:sup>
                  </m:sSup>
                </m:den>
              </m:f>
              <m:nary>
                <m:naryPr>
                  <m:chr m:val="∑"/>
                  <m:limLoc m:val="subSup"/>
                  <m:ctrlPr>
                    <w:rPr>
                      <w:rFonts w:ascii="Cambria Math" w:eastAsiaTheme="minorEastAsia" w:hAnsi="Cambria Math"/>
                    </w:rPr>
                  </m:ctrlPr>
                </m:naryPr>
                <m:sub>
                  <m:r>
                    <w:rPr>
                      <w:rFonts w:ascii="Cambria Math" w:eastAsiaTheme="minorEastAsia" w:hAnsi="Cambria Math"/>
                    </w:rPr>
                    <m:t>y</m:t>
                  </m:r>
                  <m:r>
                    <m:rPr>
                      <m:sty m:val="p"/>
                    </m:rPr>
                    <w:rPr>
                      <w:rFonts w:ascii="Cambria Math" w:eastAsiaTheme="minorEastAsia" w:hAnsi="Cambria Math"/>
                    </w:rPr>
                    <m:t>=1</m:t>
                  </m:r>
                </m:sub>
                <m:sup>
                  <m:sSup>
                    <m:sSupPr>
                      <m:ctrlPr>
                        <w:rPr>
                          <w:rFonts w:ascii="Cambria Math" w:eastAsiaTheme="minorEastAsia" w:hAnsi="Cambria Math"/>
                        </w:rPr>
                      </m:ctrlPr>
                    </m:sSupPr>
                    <m:e>
                      <m:r>
                        <w:rPr>
                          <w:rFonts w:ascii="Cambria Math" w:eastAsiaTheme="minorEastAsia" w:hAnsi="Cambria Math"/>
                        </w:rPr>
                        <m:t>n</m:t>
                      </m:r>
                    </m:e>
                    <m:sup>
                      <m:r>
                        <m:rPr>
                          <m:sty m:val="p"/>
                        </m:rPr>
                        <w:rPr>
                          <w:rFonts w:ascii="Cambria Math" w:eastAsiaTheme="minorEastAsia" w:hAnsi="Cambria Math"/>
                        </w:rPr>
                        <m:t>(</m:t>
                      </m:r>
                      <m:r>
                        <w:rPr>
                          <w:rFonts w:ascii="Cambria Math" w:eastAsiaTheme="minorEastAsia" w:hAnsi="Cambria Math"/>
                        </w:rPr>
                        <m:t>y</m:t>
                      </m:r>
                      <m:r>
                        <m:rPr>
                          <m:sty m:val="p"/>
                        </m:rPr>
                        <w:rPr>
                          <w:rFonts w:ascii="Cambria Math" w:eastAsiaTheme="minorEastAsia" w:hAnsi="Cambria Math"/>
                        </w:rPr>
                        <m:t>)</m:t>
                      </m:r>
                    </m:sup>
                  </m:sSup>
                </m:sup>
                <m:e>
                  <m:sSubSup>
                    <m:sSubSupPr>
                      <m:ctrlPr>
                        <w:rPr>
                          <w:rFonts w:ascii="Cambria Math" w:eastAsiaTheme="minorEastAsia" w:hAnsi="Cambria Math"/>
                        </w:rPr>
                      </m:ctrlPr>
                    </m:sSubSupPr>
                    <m:e>
                      <m:r>
                        <w:rPr>
                          <w:rFonts w:ascii="Cambria Math" w:eastAsiaTheme="minorEastAsia" w:hAnsi="Cambria Math"/>
                        </w:rPr>
                        <m:t>p</m:t>
                      </m:r>
                    </m:e>
                    <m:sub>
                      <m:r>
                        <w:rPr>
                          <w:rFonts w:ascii="Cambria Math" w:eastAsiaTheme="minorEastAsia" w:hAnsi="Cambria Math"/>
                        </w:rPr>
                        <m:t>y</m:t>
                      </m:r>
                    </m:sub>
                    <m:sup>
                      <m:d>
                        <m:dPr>
                          <m:ctrlPr>
                            <w:rPr>
                              <w:rFonts w:ascii="Cambria Math" w:eastAsiaTheme="minorEastAsia" w:hAnsi="Cambria Math"/>
                            </w:rPr>
                          </m:ctrlPr>
                        </m:dPr>
                        <m:e>
                          <m:r>
                            <w:rPr>
                              <w:rFonts w:ascii="Cambria Math" w:eastAsiaTheme="minorEastAsia" w:hAnsi="Cambria Math"/>
                            </w:rPr>
                            <m:t>r</m:t>
                          </m:r>
                        </m:e>
                      </m:d>
                    </m:sup>
                  </m:sSubSup>
                </m:e>
              </m:nary>
              <m:r>
                <m:rPr>
                  <m:sty m:val="p"/>
                </m:rPr>
                <w:rPr>
                  <w:rFonts w:ascii="Cambria Math" w:eastAsiaTheme="minorEastAsia" w:hAnsi="Cambria Math"/>
                </w:rPr>
                <m:t>#Equation 8</m:t>
              </m:r>
            </m:e>
          </m:eqArr>
          <m:eqArr>
            <m:eqArrPr>
              <m:maxDist m:val="1"/>
              <m:ctrlPr>
                <w:rPr>
                  <w:rFonts w:ascii="Cambria Math" w:eastAsiaTheme="minorEastAsia" w:hAnsi="Cambria Math"/>
                </w:rPr>
              </m:ctrlPr>
            </m:eqArrPr>
            <m:e>
              <m:r>
                <m:rPr>
                  <m:sty m:val="p"/>
                </m:rPr>
                <w:rPr>
                  <w:rFonts w:ascii="Cambria Math" w:eastAsiaTheme="minorEastAsia" w:hAnsi="Cambria Math"/>
                </w:rPr>
                <m:t>#Equation 8</m:t>
              </m:r>
            </m:e>
          </m:eqArr>
        </m:oMath>
      </m:oMathPara>
    </w:p>
    <w:p w14:paraId="0BF082EC" w14:textId="4870F147" w:rsidR="00090629" w:rsidRDefault="00090629" w:rsidP="00F56B4B">
      <w:pPr>
        <w:pStyle w:val="BodyText"/>
        <w:rPr>
          <w:rFonts w:eastAsiaTheme="minorEastAsia"/>
        </w:rPr>
      </w:pPr>
      <w:r w:rsidRPr="00C65F7E">
        <w:rPr>
          <w:rFonts w:eastAsiaTheme="minorEastAsia"/>
        </w:rPr>
        <w:t xml:space="preserve">Next, the </w:t>
      </w:r>
      <w:r w:rsidR="00F42A48">
        <w:rPr>
          <w:rFonts w:eastAsiaTheme="minorEastAsia"/>
        </w:rPr>
        <w:t xml:space="preserve">population level rate of survival was calculated using </w:t>
      </w:r>
      <w:r w:rsidR="00AA19F3">
        <w:rPr>
          <w:rFonts w:eastAsiaTheme="minorEastAsia"/>
        </w:rPr>
        <w:t>E</w:t>
      </w:r>
      <w:r w:rsidR="00F42A48">
        <w:rPr>
          <w:rFonts w:eastAsiaTheme="minorEastAsia"/>
        </w:rPr>
        <w:t>quation</w:t>
      </w:r>
      <w:r w:rsidR="00AA19F3">
        <w:rPr>
          <w:rFonts w:eastAsiaTheme="minorEastAsia"/>
        </w:rPr>
        <w:t xml:space="preserve"> 9</w:t>
      </w:r>
      <w:r w:rsidR="00F42A48">
        <w:rPr>
          <w:rFonts w:eastAsiaTheme="minorEastAsia"/>
        </w:rPr>
        <w:t>:</w:t>
      </w:r>
    </w:p>
    <w:p w14:paraId="3D66C31B" w14:textId="3BD46844" w:rsidR="00F42A48" w:rsidRPr="00C65F7E" w:rsidRDefault="00000000" w:rsidP="00F56B4B">
      <w:pPr>
        <w:pStyle w:val="BodyText"/>
        <w:rPr>
          <w:rFonts w:eastAsiaTheme="minorEastAsia"/>
        </w:rPr>
      </w:pPr>
      <m:oMathPara>
        <m:oMath>
          <m:eqArr>
            <m:eqArrPr>
              <m:maxDist m:val="1"/>
              <m:ctrlPr>
                <w:rPr>
                  <w:rFonts w:ascii="Cambria Math" w:eastAsiaTheme="minorEastAsia" w:hAnsi="Cambria Math"/>
                  <w:i/>
                </w:rPr>
              </m:ctrlPr>
            </m:eqArrPr>
            <m:e>
              <w:bookmarkStart w:id="13" w:name="_Hlk189836829"/>
              <m:sSubSup>
                <m:sSubSupPr>
                  <m:ctrlPr>
                    <w:rPr>
                      <w:rFonts w:ascii="Cambria Math" w:eastAsiaTheme="minorEastAsia" w:hAnsi="Cambria Math"/>
                    </w:rPr>
                  </m:ctrlPr>
                </m:sSubSupPr>
                <m:e>
                  <m:r>
                    <w:rPr>
                      <w:rFonts w:ascii="Cambria Math" w:eastAsiaTheme="minorEastAsia" w:hAnsi="Cambria Math"/>
                    </w:rPr>
                    <m:t>p</m:t>
                  </m:r>
                </m:e>
                <m:sub>
                  <m:r>
                    <w:rPr>
                      <w:rFonts w:ascii="Cambria Math" w:eastAsiaTheme="minorEastAsia" w:hAnsi="Cambria Math"/>
                    </w:rPr>
                    <m:t xml:space="preserve">y,  </m:t>
                  </m:r>
                  <m:r>
                    <m:rPr>
                      <m:sty m:val="p"/>
                    </m:rPr>
                    <w:rPr>
                      <w:rFonts w:ascii="Cambria Math" w:eastAsiaTheme="minorEastAsia" w:hAnsi="Cambria Math"/>
                    </w:rPr>
                    <m:t>∙</m:t>
                  </m:r>
                </m:sub>
                <m:sup>
                  <m:d>
                    <m:dPr>
                      <m:ctrlPr>
                        <w:rPr>
                          <w:rFonts w:ascii="Cambria Math" w:eastAsiaTheme="minorEastAsia" w:hAnsi="Cambria Math"/>
                        </w:rPr>
                      </m:ctrlPr>
                    </m:dPr>
                    <m:e>
                      <m:r>
                        <w:rPr>
                          <w:rFonts w:ascii="Cambria Math" w:eastAsiaTheme="minorEastAsia" w:hAnsi="Cambria Math"/>
                        </w:rPr>
                        <m:t>s</m:t>
                      </m:r>
                    </m:e>
                  </m:d>
                </m:sup>
              </m:sSubSup>
              <w:bookmarkEnd w:id="13"/>
              <m:r>
                <w:rPr>
                  <w:rFonts w:ascii="Cambria Math" w:eastAsiaTheme="minorEastAsia" w:hAnsi="Cambria Math"/>
                </w:rPr>
                <m:t xml:space="preserve">= </m:t>
              </m:r>
              <m:f>
                <m:fPr>
                  <m:ctrlPr>
                    <w:rPr>
                      <w:rFonts w:ascii="Cambria Math" w:eastAsiaTheme="minorEastAsia" w:hAnsi="Cambria Math"/>
                    </w:rPr>
                  </m:ctrlPr>
                </m:fPr>
                <m:num>
                  <m:sSubSup>
                    <m:sSubSupPr>
                      <m:ctrlPr>
                        <w:rPr>
                          <w:rFonts w:ascii="Cambria Math" w:eastAsiaTheme="minorEastAsia" w:hAnsi="Cambria Math"/>
                        </w:rPr>
                      </m:ctrlPr>
                    </m:sSubSupPr>
                    <m:e>
                      <m:r>
                        <w:rPr>
                          <w:rFonts w:ascii="Cambria Math" w:eastAsiaTheme="minorEastAsia" w:hAnsi="Cambria Math"/>
                        </w:rPr>
                        <m:t>p</m:t>
                      </m:r>
                    </m:e>
                    <m:sub>
                      <m:r>
                        <w:rPr>
                          <w:rFonts w:ascii="Cambria Math" w:eastAsiaTheme="minorEastAsia" w:hAnsi="Cambria Math"/>
                        </w:rPr>
                        <m:t>y</m:t>
                      </m:r>
                      <m:r>
                        <m:rPr>
                          <m:sty m:val="p"/>
                        </m:rPr>
                        <w:rPr>
                          <w:rFonts w:ascii="Cambria Math" w:eastAsiaTheme="minorEastAsia" w:hAnsi="Cambria Math"/>
                        </w:rPr>
                        <m:t>,1</m:t>
                      </m:r>
                    </m:sub>
                    <m:sup>
                      <m:d>
                        <m:dPr>
                          <m:ctrlPr>
                            <w:rPr>
                              <w:rFonts w:ascii="Cambria Math" w:eastAsiaTheme="minorEastAsia" w:hAnsi="Cambria Math"/>
                            </w:rPr>
                          </m:ctrlPr>
                        </m:dPr>
                        <m:e>
                          <m:r>
                            <w:rPr>
                              <w:rFonts w:ascii="Cambria Math" w:eastAsiaTheme="minorEastAsia" w:hAnsi="Cambria Math"/>
                            </w:rPr>
                            <m:t>s</m:t>
                          </m:r>
                        </m:e>
                      </m:d>
                    </m:sup>
                  </m:sSubSup>
                  <m:sSubSup>
                    <m:sSubSupPr>
                      <m:ctrlPr>
                        <w:rPr>
                          <w:rFonts w:ascii="Cambria Math" w:eastAsiaTheme="minorEastAsia" w:hAnsi="Cambria Math"/>
                        </w:rPr>
                      </m:ctrlPr>
                    </m:sSubSupPr>
                    <m:e>
                      <m:r>
                        <w:rPr>
                          <w:rFonts w:ascii="Cambria Math" w:eastAsiaTheme="minorEastAsia" w:hAnsi="Cambria Math"/>
                        </w:rPr>
                        <m:t>N</m:t>
                      </m:r>
                    </m:e>
                    <m:sub>
                      <m:r>
                        <w:rPr>
                          <w:rFonts w:ascii="Cambria Math" w:eastAsiaTheme="minorEastAsia" w:hAnsi="Cambria Math"/>
                        </w:rPr>
                        <m:t>y</m:t>
                      </m:r>
                      <m:r>
                        <m:rPr>
                          <m:sty m:val="p"/>
                        </m:rPr>
                        <w:rPr>
                          <w:rFonts w:ascii="Cambria Math" w:eastAsiaTheme="minorEastAsia" w:hAnsi="Cambria Math"/>
                        </w:rPr>
                        <m:t>,1</m:t>
                      </m:r>
                    </m:sub>
                    <m:sup>
                      <m:d>
                        <m:dPr>
                          <m:ctrlPr>
                            <w:rPr>
                              <w:rFonts w:ascii="Cambria Math" w:eastAsiaTheme="minorEastAsia" w:hAnsi="Cambria Math"/>
                            </w:rPr>
                          </m:ctrlPr>
                        </m:dPr>
                        <m:e>
                          <m:r>
                            <w:rPr>
                              <w:rFonts w:ascii="Cambria Math" w:eastAsiaTheme="minorEastAsia" w:hAnsi="Cambria Math"/>
                            </w:rPr>
                            <m:t>a</m:t>
                          </m:r>
                        </m:e>
                      </m:d>
                    </m:sup>
                  </m:sSubSup>
                  <m:r>
                    <m:rPr>
                      <m:sty m:val="p"/>
                    </m:rP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p</m:t>
                      </m:r>
                    </m:e>
                    <m:sub>
                      <m:r>
                        <w:rPr>
                          <w:rFonts w:ascii="Cambria Math" w:eastAsiaTheme="minorEastAsia" w:hAnsi="Cambria Math"/>
                        </w:rPr>
                        <m:t>y</m:t>
                      </m:r>
                      <m:r>
                        <m:rPr>
                          <m:sty m:val="p"/>
                        </m:rPr>
                        <w:rPr>
                          <w:rFonts w:ascii="Cambria Math" w:eastAsiaTheme="minorEastAsia" w:hAnsi="Cambria Math"/>
                        </w:rPr>
                        <m:t>,2</m:t>
                      </m:r>
                    </m:sub>
                    <m:sup>
                      <m:d>
                        <m:dPr>
                          <m:ctrlPr>
                            <w:rPr>
                              <w:rFonts w:ascii="Cambria Math" w:eastAsiaTheme="minorEastAsia" w:hAnsi="Cambria Math"/>
                            </w:rPr>
                          </m:ctrlPr>
                        </m:dPr>
                        <m:e>
                          <m:r>
                            <w:rPr>
                              <w:rFonts w:ascii="Cambria Math" w:eastAsiaTheme="minorEastAsia" w:hAnsi="Cambria Math"/>
                            </w:rPr>
                            <m:t>s</m:t>
                          </m:r>
                        </m:e>
                      </m:d>
                    </m:sup>
                  </m:sSubSup>
                  <m:sSubSup>
                    <m:sSubSupPr>
                      <m:ctrlPr>
                        <w:rPr>
                          <w:rFonts w:ascii="Cambria Math" w:eastAsiaTheme="minorEastAsia" w:hAnsi="Cambria Math"/>
                        </w:rPr>
                      </m:ctrlPr>
                    </m:sSubSupPr>
                    <m:e>
                      <m:r>
                        <w:rPr>
                          <w:rFonts w:ascii="Cambria Math" w:eastAsiaTheme="minorEastAsia" w:hAnsi="Cambria Math"/>
                        </w:rPr>
                        <m:t>N</m:t>
                      </m:r>
                    </m:e>
                    <m:sub>
                      <m:r>
                        <w:rPr>
                          <w:rFonts w:ascii="Cambria Math" w:eastAsiaTheme="minorEastAsia" w:hAnsi="Cambria Math"/>
                        </w:rPr>
                        <m:t>y</m:t>
                      </m:r>
                      <m:r>
                        <m:rPr>
                          <m:sty m:val="p"/>
                        </m:rPr>
                        <w:rPr>
                          <w:rFonts w:ascii="Cambria Math" w:eastAsiaTheme="minorEastAsia" w:hAnsi="Cambria Math"/>
                        </w:rPr>
                        <m:t>,2</m:t>
                      </m:r>
                    </m:sub>
                    <m:sup>
                      <m:d>
                        <m:dPr>
                          <m:ctrlPr>
                            <w:rPr>
                              <w:rFonts w:ascii="Cambria Math" w:eastAsiaTheme="minorEastAsia" w:hAnsi="Cambria Math"/>
                            </w:rPr>
                          </m:ctrlPr>
                        </m:dPr>
                        <m:e>
                          <m:r>
                            <w:rPr>
                              <w:rFonts w:ascii="Cambria Math" w:eastAsiaTheme="minorEastAsia" w:hAnsi="Cambria Math"/>
                            </w:rPr>
                            <m:t>a</m:t>
                          </m:r>
                        </m:e>
                      </m:d>
                    </m:sup>
                  </m:sSubSup>
                  <m:r>
                    <m:rPr>
                      <m:sty m:val="p"/>
                    </m:rP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p</m:t>
                      </m:r>
                    </m:e>
                    <m:sub>
                      <m:r>
                        <w:rPr>
                          <w:rFonts w:ascii="Cambria Math" w:eastAsiaTheme="minorEastAsia" w:hAnsi="Cambria Math"/>
                        </w:rPr>
                        <m:t>y</m:t>
                      </m:r>
                      <m:r>
                        <m:rPr>
                          <m:sty m:val="p"/>
                        </m:rPr>
                        <w:rPr>
                          <w:rFonts w:ascii="Cambria Math" w:eastAsiaTheme="minorEastAsia" w:hAnsi="Cambria Math"/>
                        </w:rPr>
                        <m:t>,3</m:t>
                      </m:r>
                    </m:sub>
                    <m:sup>
                      <m:d>
                        <m:dPr>
                          <m:ctrlPr>
                            <w:rPr>
                              <w:rFonts w:ascii="Cambria Math" w:eastAsiaTheme="minorEastAsia" w:hAnsi="Cambria Math"/>
                            </w:rPr>
                          </m:ctrlPr>
                        </m:dPr>
                        <m:e>
                          <m:r>
                            <w:rPr>
                              <w:rFonts w:ascii="Cambria Math" w:eastAsiaTheme="minorEastAsia" w:hAnsi="Cambria Math"/>
                            </w:rPr>
                            <m:t>s</m:t>
                          </m:r>
                        </m:e>
                      </m:d>
                    </m:sup>
                  </m:sSubSup>
                  <m:sSubSup>
                    <m:sSubSupPr>
                      <m:ctrlPr>
                        <w:rPr>
                          <w:rFonts w:ascii="Cambria Math" w:eastAsiaTheme="minorEastAsia" w:hAnsi="Cambria Math"/>
                        </w:rPr>
                      </m:ctrlPr>
                    </m:sSubSupPr>
                    <m:e>
                      <m:r>
                        <w:rPr>
                          <w:rFonts w:ascii="Cambria Math" w:eastAsiaTheme="minorEastAsia" w:hAnsi="Cambria Math"/>
                        </w:rPr>
                        <m:t>N</m:t>
                      </m:r>
                    </m:e>
                    <m:sub>
                      <m:r>
                        <w:rPr>
                          <w:rFonts w:ascii="Cambria Math" w:eastAsiaTheme="minorEastAsia" w:hAnsi="Cambria Math"/>
                        </w:rPr>
                        <m:t>y</m:t>
                      </m:r>
                      <m:r>
                        <m:rPr>
                          <m:sty m:val="p"/>
                        </m:rPr>
                        <w:rPr>
                          <w:rFonts w:ascii="Cambria Math" w:eastAsiaTheme="minorEastAsia" w:hAnsi="Cambria Math"/>
                        </w:rPr>
                        <m:t>,3</m:t>
                      </m:r>
                    </m:sub>
                    <m:sup>
                      <m:d>
                        <m:dPr>
                          <m:ctrlPr>
                            <w:rPr>
                              <w:rFonts w:ascii="Cambria Math" w:eastAsiaTheme="minorEastAsia" w:hAnsi="Cambria Math"/>
                            </w:rPr>
                          </m:ctrlPr>
                        </m:dPr>
                        <m:e>
                          <m:r>
                            <w:rPr>
                              <w:rFonts w:ascii="Cambria Math" w:eastAsiaTheme="minorEastAsia" w:hAnsi="Cambria Math"/>
                            </w:rPr>
                            <m:t>a</m:t>
                          </m:r>
                        </m:e>
                      </m:d>
                    </m:sup>
                  </m:sSubSup>
                </m:num>
                <m:den>
                  <m:sSubSup>
                    <m:sSubSupPr>
                      <m:ctrlPr>
                        <w:rPr>
                          <w:rFonts w:ascii="Cambria Math" w:eastAsiaTheme="minorEastAsia" w:hAnsi="Cambria Math"/>
                        </w:rPr>
                      </m:ctrlPr>
                    </m:sSubSupPr>
                    <m:e>
                      <m:r>
                        <w:rPr>
                          <w:rFonts w:ascii="Cambria Math" w:eastAsiaTheme="minorEastAsia" w:hAnsi="Cambria Math"/>
                        </w:rPr>
                        <m:t>N</m:t>
                      </m:r>
                    </m:e>
                    <m:sub>
                      <m:r>
                        <w:rPr>
                          <w:rFonts w:ascii="Cambria Math" w:eastAsiaTheme="minorEastAsia" w:hAnsi="Cambria Math"/>
                        </w:rPr>
                        <m:t>y</m:t>
                      </m:r>
                      <m:r>
                        <m:rPr>
                          <m:sty m:val="p"/>
                        </m:rPr>
                        <w:rPr>
                          <w:rFonts w:ascii="Cambria Math" w:eastAsiaTheme="minorEastAsia" w:hAnsi="Cambria Math"/>
                        </w:rPr>
                        <m:t>,1</m:t>
                      </m:r>
                    </m:sub>
                    <m:sup>
                      <m:d>
                        <m:dPr>
                          <m:ctrlPr>
                            <w:rPr>
                              <w:rFonts w:ascii="Cambria Math" w:eastAsiaTheme="minorEastAsia" w:hAnsi="Cambria Math"/>
                            </w:rPr>
                          </m:ctrlPr>
                        </m:dPr>
                        <m:e>
                          <m:r>
                            <w:rPr>
                              <w:rFonts w:ascii="Cambria Math" w:eastAsiaTheme="minorEastAsia" w:hAnsi="Cambria Math"/>
                            </w:rPr>
                            <m:t>a</m:t>
                          </m:r>
                        </m:e>
                      </m:d>
                    </m:sup>
                  </m:sSubSup>
                  <m:r>
                    <m:rPr>
                      <m:sty m:val="p"/>
                    </m:rP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N</m:t>
                      </m:r>
                    </m:e>
                    <m:sub>
                      <m:r>
                        <w:rPr>
                          <w:rFonts w:ascii="Cambria Math" w:eastAsiaTheme="minorEastAsia" w:hAnsi="Cambria Math"/>
                        </w:rPr>
                        <m:t>y</m:t>
                      </m:r>
                      <m:r>
                        <m:rPr>
                          <m:sty m:val="p"/>
                        </m:rPr>
                        <w:rPr>
                          <w:rFonts w:ascii="Cambria Math" w:eastAsiaTheme="minorEastAsia" w:hAnsi="Cambria Math"/>
                        </w:rPr>
                        <m:t>,2</m:t>
                      </m:r>
                    </m:sub>
                    <m:sup>
                      <m:d>
                        <m:dPr>
                          <m:ctrlPr>
                            <w:rPr>
                              <w:rFonts w:ascii="Cambria Math" w:eastAsiaTheme="minorEastAsia" w:hAnsi="Cambria Math"/>
                            </w:rPr>
                          </m:ctrlPr>
                        </m:dPr>
                        <m:e>
                          <m:r>
                            <w:rPr>
                              <w:rFonts w:ascii="Cambria Math" w:eastAsiaTheme="minorEastAsia" w:hAnsi="Cambria Math"/>
                            </w:rPr>
                            <m:t>a</m:t>
                          </m:r>
                        </m:e>
                      </m:d>
                    </m:sup>
                  </m:sSubSup>
                  <m:r>
                    <m:rPr>
                      <m:sty m:val="p"/>
                    </m:rP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N</m:t>
                      </m:r>
                    </m:e>
                    <m:sub>
                      <m:r>
                        <w:rPr>
                          <w:rFonts w:ascii="Cambria Math" w:eastAsiaTheme="minorEastAsia" w:hAnsi="Cambria Math"/>
                        </w:rPr>
                        <m:t>y</m:t>
                      </m:r>
                      <m:r>
                        <m:rPr>
                          <m:sty m:val="p"/>
                        </m:rPr>
                        <w:rPr>
                          <w:rFonts w:ascii="Cambria Math" w:eastAsiaTheme="minorEastAsia" w:hAnsi="Cambria Math"/>
                        </w:rPr>
                        <m:t>,3</m:t>
                      </m:r>
                    </m:sub>
                    <m:sup>
                      <m:d>
                        <m:dPr>
                          <m:ctrlPr>
                            <w:rPr>
                              <w:rFonts w:ascii="Cambria Math" w:eastAsiaTheme="minorEastAsia" w:hAnsi="Cambria Math"/>
                            </w:rPr>
                          </m:ctrlPr>
                        </m:dPr>
                        <m:e>
                          <m:r>
                            <w:rPr>
                              <w:rFonts w:ascii="Cambria Math" w:eastAsiaTheme="minorEastAsia" w:hAnsi="Cambria Math"/>
                            </w:rPr>
                            <m:t>a</m:t>
                          </m:r>
                        </m:e>
                      </m:d>
                    </m:sup>
                  </m:sSubSup>
                </m:den>
              </m:f>
              <m:r>
                <w:rPr>
                  <w:rFonts w:ascii="Cambria Math" w:eastAsiaTheme="minorEastAsia" w:hAnsi="Cambria Math"/>
                </w:rPr>
                <m:t xml:space="preserve"> #</m:t>
              </m:r>
              <m:r>
                <m:rPr>
                  <m:nor/>
                </m:rPr>
                <w:rPr>
                  <w:rFonts w:ascii="Cambria Math" w:eastAsiaTheme="minorEastAsia" w:hAnsi="Cambria Math"/>
                </w:rPr>
                <m:t xml:space="preserve"> Equation</m:t>
              </m:r>
              <m:r>
                <w:rPr>
                  <w:rFonts w:ascii="Cambria Math" w:eastAsiaTheme="minorEastAsia" w:hAnsi="Cambria Math"/>
                </w:rPr>
                <m:t xml:space="preserve"> 9</m:t>
              </m:r>
            </m:e>
          </m:eqArr>
        </m:oMath>
      </m:oMathPara>
    </w:p>
    <w:p w14:paraId="1DEBD493" w14:textId="3ED996BB" w:rsidR="00E63864" w:rsidRPr="00C65F7E" w:rsidRDefault="00E63864" w:rsidP="00F56B4B">
      <w:pPr>
        <w:pStyle w:val="BodyText"/>
        <w:rPr>
          <w:rFonts w:eastAsiaTheme="minorEastAsia"/>
        </w:rPr>
      </w:pPr>
    </w:p>
    <w:p w14:paraId="64EA7EF9" w14:textId="6C0D14F9" w:rsidR="0096086D" w:rsidRDefault="00A938F1" w:rsidP="00F56B4B">
      <w:pPr>
        <w:pStyle w:val="BodyText"/>
        <w:rPr>
          <w:rFonts w:eastAsiaTheme="minorEastAsia"/>
        </w:rPr>
      </w:pPr>
      <w:r>
        <w:rPr>
          <w:rFonts w:eastAsiaTheme="minorEastAsia"/>
        </w:rPr>
        <w:t xml:space="preserve">Finally, the </w:t>
      </w:r>
      <w:bookmarkStart w:id="14" w:name="_Hlk189837665"/>
      <w:r>
        <w:rPr>
          <w:rFonts w:eastAsiaTheme="minorEastAsia"/>
        </w:rPr>
        <w:t>average annual survival rate by age class</w:t>
      </w:r>
      <w:bookmarkEnd w:id="14"/>
      <w:r>
        <w:rPr>
          <w:rFonts w:eastAsiaTheme="minorEastAsia"/>
        </w:rPr>
        <w:t xml:space="preserve"> and the </w:t>
      </w:r>
      <w:bookmarkStart w:id="15" w:name="_Hlk189837691"/>
      <w:r>
        <w:rPr>
          <w:rFonts w:eastAsiaTheme="minorEastAsia"/>
        </w:rPr>
        <w:t>overall average survival rate across all age classes</w:t>
      </w:r>
      <w:bookmarkEnd w:id="15"/>
      <w:r>
        <w:rPr>
          <w:rFonts w:eastAsiaTheme="minorEastAsia"/>
        </w:rPr>
        <w:t xml:space="preserve"> </w:t>
      </w:r>
      <w:r w:rsidR="009274F2">
        <w:rPr>
          <w:rFonts w:eastAsiaTheme="minorEastAsia"/>
        </w:rPr>
        <w:t>were calculated according to Equations 10 and 11, respectively:</w:t>
      </w:r>
    </w:p>
    <w:p w14:paraId="7D49682B" w14:textId="0072E93C" w:rsidR="00A938F1" w:rsidRPr="00393259" w:rsidRDefault="00000000" w:rsidP="00F56B4B">
      <w:pPr>
        <w:pStyle w:val="BodyText"/>
        <w:rPr>
          <w:rFonts w:eastAsiaTheme="minorEastAsia"/>
        </w:rPr>
      </w:pPr>
      <m:oMathPara>
        <m:oMath>
          <m:eqArr>
            <m:eqArrPr>
              <m:maxDist m:val="1"/>
              <m:ctrlPr>
                <w:rPr>
                  <w:rFonts w:ascii="Cambria Math" w:eastAsiaTheme="minorEastAsia" w:hAnsi="Cambria Math"/>
                  <w:i/>
                </w:rPr>
              </m:ctrlPr>
            </m:eqArrPr>
            <m:e>
              <w:bookmarkStart w:id="16" w:name="_Hlk189836835"/>
              <m:sSubSup>
                <m:sSubSupPr>
                  <m:ctrlPr>
                    <w:rPr>
                      <w:rFonts w:ascii="Cambria Math" w:eastAsiaTheme="minorEastAsia" w:hAnsi="Cambria Math"/>
                    </w:rPr>
                  </m:ctrlPr>
                </m:sSubSupPr>
                <m:e>
                  <m:r>
                    <w:rPr>
                      <w:rFonts w:ascii="Cambria Math" w:eastAsiaTheme="minorEastAsia" w:hAnsi="Cambria Math"/>
                    </w:rPr>
                    <m:t>p</m:t>
                  </m:r>
                  <m:ctrlPr>
                    <w:rPr>
                      <w:rFonts w:ascii="Cambria Math" w:eastAsiaTheme="minorEastAsia" w:hAnsi="Cambria Math"/>
                      <w:i/>
                    </w:rPr>
                  </m:ctrlPr>
                </m:e>
                <m:sub>
                  <m:r>
                    <m:rPr>
                      <m:sty m:val="p"/>
                    </m:rPr>
                    <w:rPr>
                      <w:rFonts w:ascii="Cambria Math" w:eastAsiaTheme="minorEastAsia" w:hAnsi="Cambria Math"/>
                    </w:rPr>
                    <m:t>∙, a</m:t>
                  </m:r>
                </m:sub>
                <m:sup>
                  <m:d>
                    <m:dPr>
                      <m:ctrlPr>
                        <w:rPr>
                          <w:rFonts w:ascii="Cambria Math" w:eastAsiaTheme="minorEastAsia" w:hAnsi="Cambria Math"/>
                        </w:rPr>
                      </m:ctrlPr>
                    </m:dPr>
                    <m:e>
                      <m:r>
                        <w:rPr>
                          <w:rFonts w:ascii="Cambria Math" w:eastAsiaTheme="minorEastAsia" w:hAnsi="Cambria Math"/>
                        </w:rPr>
                        <m:t>s</m:t>
                      </m:r>
                    </m:e>
                  </m:d>
                  <m:ctrlPr>
                    <w:rPr>
                      <w:rFonts w:ascii="Cambria Math" w:eastAsiaTheme="minorEastAsia" w:hAnsi="Cambria Math"/>
                      <w:i/>
                    </w:rPr>
                  </m:ctrlPr>
                </m:sup>
              </m:sSubSup>
              <w:bookmarkEnd w:id="16"/>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sSup>
                    <m:sSupPr>
                      <m:ctrlPr>
                        <w:rPr>
                          <w:rFonts w:ascii="Cambria Math" w:eastAsiaTheme="minorEastAsia" w:hAnsi="Cambria Math"/>
                        </w:rPr>
                      </m:ctrlPr>
                    </m:sSupPr>
                    <m:e>
                      <m:r>
                        <w:rPr>
                          <w:rFonts w:ascii="Cambria Math" w:eastAsiaTheme="minorEastAsia" w:hAnsi="Cambria Math"/>
                        </w:rPr>
                        <m:t>n</m:t>
                      </m:r>
                    </m:e>
                    <m:sup>
                      <m:d>
                        <m:dPr>
                          <m:ctrlPr>
                            <w:rPr>
                              <w:rFonts w:ascii="Cambria Math" w:eastAsiaTheme="minorEastAsia" w:hAnsi="Cambria Math"/>
                            </w:rPr>
                          </m:ctrlPr>
                        </m:dPr>
                        <m:e>
                          <m:r>
                            <w:rPr>
                              <w:rFonts w:ascii="Cambria Math" w:eastAsiaTheme="minorEastAsia" w:hAnsi="Cambria Math"/>
                            </w:rPr>
                            <m:t>y</m:t>
                          </m:r>
                        </m:e>
                      </m:d>
                    </m:sup>
                  </m:sSup>
                </m:den>
              </m:f>
              <m:nary>
                <m:naryPr>
                  <m:chr m:val="∑"/>
                  <m:limLoc m:val="subSup"/>
                  <m:ctrlPr>
                    <w:rPr>
                      <w:rFonts w:ascii="Cambria Math" w:eastAsiaTheme="minorEastAsia" w:hAnsi="Cambria Math"/>
                    </w:rPr>
                  </m:ctrlPr>
                </m:naryPr>
                <m:sub>
                  <m:r>
                    <w:rPr>
                      <w:rFonts w:ascii="Cambria Math" w:eastAsiaTheme="minorEastAsia" w:hAnsi="Cambria Math"/>
                    </w:rPr>
                    <m:t>y</m:t>
                  </m:r>
                  <m:r>
                    <m:rPr>
                      <m:sty m:val="p"/>
                    </m:rPr>
                    <w:rPr>
                      <w:rFonts w:ascii="Cambria Math" w:eastAsiaTheme="minorEastAsia" w:hAnsi="Cambria Math"/>
                    </w:rPr>
                    <m:t>=1</m:t>
                  </m:r>
                </m:sub>
                <m:sup>
                  <m:sSup>
                    <m:sSupPr>
                      <m:ctrlPr>
                        <w:rPr>
                          <w:rFonts w:ascii="Cambria Math" w:eastAsiaTheme="minorEastAsia" w:hAnsi="Cambria Math"/>
                        </w:rPr>
                      </m:ctrlPr>
                    </m:sSupPr>
                    <m:e>
                      <m:r>
                        <w:rPr>
                          <w:rFonts w:ascii="Cambria Math" w:eastAsiaTheme="minorEastAsia" w:hAnsi="Cambria Math"/>
                        </w:rPr>
                        <m:t>n</m:t>
                      </m:r>
                    </m:e>
                    <m:sup>
                      <m:d>
                        <m:dPr>
                          <m:ctrlPr>
                            <w:rPr>
                              <w:rFonts w:ascii="Cambria Math" w:eastAsiaTheme="minorEastAsia" w:hAnsi="Cambria Math"/>
                            </w:rPr>
                          </m:ctrlPr>
                        </m:dPr>
                        <m:e>
                          <m:r>
                            <w:rPr>
                              <w:rFonts w:ascii="Cambria Math" w:eastAsiaTheme="minorEastAsia" w:hAnsi="Cambria Math"/>
                            </w:rPr>
                            <m:t>y</m:t>
                          </m:r>
                        </m:e>
                      </m:d>
                    </m:sup>
                  </m:sSup>
                </m:sup>
                <m:e>
                  <m:sSubSup>
                    <m:sSubSupPr>
                      <m:ctrlPr>
                        <w:rPr>
                          <w:rFonts w:ascii="Cambria Math" w:eastAsiaTheme="minorEastAsia" w:hAnsi="Cambria Math"/>
                        </w:rPr>
                      </m:ctrlPr>
                    </m:sSubSupPr>
                    <m:e>
                      <m:r>
                        <w:rPr>
                          <w:rFonts w:ascii="Cambria Math" w:eastAsiaTheme="minorEastAsia" w:hAnsi="Cambria Math"/>
                        </w:rPr>
                        <m:t>p</m:t>
                      </m:r>
                    </m:e>
                    <m:sub>
                      <m:r>
                        <w:rPr>
                          <w:rFonts w:ascii="Cambria Math" w:eastAsiaTheme="minorEastAsia" w:hAnsi="Cambria Math"/>
                        </w:rPr>
                        <m:t>y,a</m:t>
                      </m:r>
                    </m:sub>
                    <m:sup>
                      <m:d>
                        <m:dPr>
                          <m:ctrlPr>
                            <w:rPr>
                              <w:rFonts w:ascii="Cambria Math" w:eastAsiaTheme="minorEastAsia" w:hAnsi="Cambria Math"/>
                            </w:rPr>
                          </m:ctrlPr>
                        </m:dPr>
                        <m:e>
                          <m:r>
                            <w:rPr>
                              <w:rFonts w:ascii="Cambria Math" w:eastAsiaTheme="minorEastAsia" w:hAnsi="Cambria Math"/>
                            </w:rPr>
                            <m:t>s</m:t>
                          </m:r>
                        </m:e>
                      </m:d>
                    </m:sup>
                  </m:sSubSup>
                </m:e>
              </m:nary>
              <m:r>
                <w:rPr>
                  <w:rFonts w:ascii="Cambria Math" w:eastAsiaTheme="minorEastAsia" w:hAnsi="Cambria Math"/>
                </w:rPr>
                <m:t xml:space="preserve"> # </m:t>
              </m:r>
              <m:r>
                <m:rPr>
                  <m:nor/>
                </m:rPr>
                <w:rPr>
                  <w:rFonts w:ascii="Cambria Math" w:eastAsiaTheme="minorEastAsia" w:hAnsi="Cambria Math"/>
                </w:rPr>
                <m:t>Equation</m:t>
              </m:r>
              <m:r>
                <w:rPr>
                  <w:rFonts w:ascii="Cambria Math" w:eastAsiaTheme="minorEastAsia" w:hAnsi="Cambria Math"/>
                </w:rPr>
                <m:t xml:space="preserve"> 10</m:t>
              </m:r>
            </m:e>
          </m:eqArr>
        </m:oMath>
      </m:oMathPara>
    </w:p>
    <w:p w14:paraId="11C94D4D" w14:textId="77777777" w:rsidR="00A938F1" w:rsidRPr="00A938F1" w:rsidRDefault="00A938F1" w:rsidP="00F56B4B">
      <w:pPr>
        <w:pStyle w:val="BodyText"/>
        <w:rPr>
          <w:rFonts w:eastAsiaTheme="minorEastAsia"/>
        </w:rPr>
      </w:pPr>
    </w:p>
    <w:p w14:paraId="122C0FD8" w14:textId="1DDFFDBD" w:rsidR="00F56B4B" w:rsidRPr="00C65F7E" w:rsidRDefault="00000000" w:rsidP="00F56B4B">
      <w:pPr>
        <w:pStyle w:val="BodyText"/>
        <w:rPr>
          <w:rFonts w:eastAsiaTheme="minorEastAsia"/>
        </w:rPr>
      </w:pPr>
      <m:oMathPara>
        <m:oMath>
          <m:eqArr>
            <m:eqArrPr>
              <m:maxDist m:val="1"/>
              <m:ctrlPr>
                <w:rPr>
                  <w:rFonts w:ascii="Cambria Math" w:eastAsiaTheme="minorEastAsia" w:hAnsi="Cambria Math"/>
                  <w:i/>
                </w:rPr>
              </m:ctrlPr>
            </m:eqArrPr>
            <m:e>
              <w:bookmarkStart w:id="17" w:name="_Hlk189836843"/>
              <m:sSubSup>
                <m:sSubSupPr>
                  <m:ctrlPr>
                    <w:rPr>
                      <w:rFonts w:ascii="Cambria Math" w:eastAsiaTheme="minorEastAsia" w:hAnsi="Cambria Math"/>
                    </w:rPr>
                  </m:ctrlPr>
                </m:sSubSupPr>
                <m:e>
                  <m:r>
                    <w:rPr>
                      <w:rFonts w:ascii="Cambria Math" w:eastAsiaTheme="minorEastAsia" w:hAnsi="Cambria Math"/>
                    </w:rPr>
                    <m:t>p</m:t>
                  </m:r>
                  <m:ctrlPr>
                    <w:rPr>
                      <w:rFonts w:ascii="Cambria Math" w:eastAsiaTheme="minorEastAsia" w:hAnsi="Cambria Math"/>
                      <w:i/>
                    </w:rPr>
                  </m:ctrlPr>
                </m:e>
                <m:sub>
                  <m:r>
                    <w:rPr>
                      <w:rFonts w:ascii="Cambria Math" w:eastAsiaTheme="minorEastAsia" w:hAnsi="Cambria Math"/>
                    </w:rPr>
                    <m:t>∙, ∙</m:t>
                  </m:r>
                </m:sub>
                <m:sup>
                  <m:d>
                    <m:dPr>
                      <m:ctrlPr>
                        <w:rPr>
                          <w:rFonts w:ascii="Cambria Math" w:eastAsiaTheme="minorEastAsia" w:hAnsi="Cambria Math"/>
                        </w:rPr>
                      </m:ctrlPr>
                    </m:dPr>
                    <m:e>
                      <m:r>
                        <w:rPr>
                          <w:rFonts w:ascii="Cambria Math" w:eastAsiaTheme="minorEastAsia" w:hAnsi="Cambria Math"/>
                        </w:rPr>
                        <m:t>s</m:t>
                      </m:r>
                    </m:e>
                  </m:d>
                  <m:ctrlPr>
                    <w:rPr>
                      <w:rFonts w:ascii="Cambria Math" w:eastAsiaTheme="minorEastAsia" w:hAnsi="Cambria Math"/>
                      <w:i/>
                    </w:rPr>
                  </m:ctrlPr>
                </m:sup>
              </m:sSubSup>
              <w:bookmarkEnd w:id="17"/>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sSup>
                    <m:sSupPr>
                      <m:ctrlPr>
                        <w:rPr>
                          <w:rFonts w:ascii="Cambria Math" w:eastAsiaTheme="minorEastAsia" w:hAnsi="Cambria Math"/>
                        </w:rPr>
                      </m:ctrlPr>
                    </m:sSupPr>
                    <m:e>
                      <m:r>
                        <w:rPr>
                          <w:rFonts w:ascii="Cambria Math" w:eastAsiaTheme="minorEastAsia" w:hAnsi="Cambria Math"/>
                        </w:rPr>
                        <m:t>n</m:t>
                      </m:r>
                    </m:e>
                    <m:sup>
                      <m:d>
                        <m:dPr>
                          <m:ctrlPr>
                            <w:rPr>
                              <w:rFonts w:ascii="Cambria Math" w:eastAsiaTheme="minorEastAsia" w:hAnsi="Cambria Math"/>
                            </w:rPr>
                          </m:ctrlPr>
                        </m:dPr>
                        <m:e>
                          <m:r>
                            <w:rPr>
                              <w:rFonts w:ascii="Cambria Math" w:eastAsiaTheme="minorEastAsia" w:hAnsi="Cambria Math"/>
                            </w:rPr>
                            <m:t>y</m:t>
                          </m:r>
                        </m:e>
                      </m:d>
                    </m:sup>
                  </m:sSup>
                </m:den>
              </m:f>
              <m:nary>
                <m:naryPr>
                  <m:chr m:val="∑"/>
                  <m:limLoc m:val="subSup"/>
                  <m:ctrlPr>
                    <w:rPr>
                      <w:rFonts w:ascii="Cambria Math" w:eastAsiaTheme="minorEastAsia" w:hAnsi="Cambria Math"/>
                      <w:i/>
                    </w:rPr>
                  </m:ctrlPr>
                </m:naryPr>
                <m:sub>
                  <m:r>
                    <w:rPr>
                      <w:rFonts w:ascii="Cambria Math" w:eastAsiaTheme="minorEastAsia" w:hAnsi="Cambria Math"/>
                    </w:rPr>
                    <m:t>y</m:t>
                  </m:r>
                  <m:r>
                    <m:rPr>
                      <m:sty m:val="p"/>
                    </m:rPr>
                    <w:rPr>
                      <w:rFonts w:ascii="Cambria Math" w:eastAsiaTheme="minorEastAsia" w:hAnsi="Cambria Math"/>
                    </w:rPr>
                    <m:t>=1</m:t>
                  </m:r>
                </m:sub>
                <m:sup>
                  <m:sSup>
                    <m:sSupPr>
                      <m:ctrlPr>
                        <w:rPr>
                          <w:rFonts w:ascii="Cambria Math" w:eastAsiaTheme="minorEastAsia" w:hAnsi="Cambria Math"/>
                        </w:rPr>
                      </m:ctrlPr>
                    </m:sSupPr>
                    <m:e>
                      <m:r>
                        <w:rPr>
                          <w:rFonts w:ascii="Cambria Math" w:eastAsiaTheme="minorEastAsia" w:hAnsi="Cambria Math"/>
                        </w:rPr>
                        <m:t>n</m:t>
                      </m:r>
                    </m:e>
                    <m:sup>
                      <m:d>
                        <m:dPr>
                          <m:ctrlPr>
                            <w:rPr>
                              <w:rFonts w:ascii="Cambria Math" w:eastAsiaTheme="minorEastAsia" w:hAnsi="Cambria Math"/>
                            </w:rPr>
                          </m:ctrlPr>
                        </m:dPr>
                        <m:e>
                          <m:r>
                            <w:rPr>
                              <w:rFonts w:ascii="Cambria Math" w:eastAsiaTheme="minorEastAsia" w:hAnsi="Cambria Math"/>
                            </w:rPr>
                            <m:t>y</m:t>
                          </m:r>
                        </m:e>
                      </m:d>
                    </m:sup>
                  </m:sSup>
                </m:sup>
                <m:e>
                  <m:sSubSup>
                    <m:sSubSupPr>
                      <m:ctrlPr>
                        <w:rPr>
                          <w:rFonts w:ascii="Cambria Math" w:eastAsiaTheme="minorEastAsia" w:hAnsi="Cambria Math"/>
                        </w:rPr>
                      </m:ctrlPr>
                    </m:sSubSupPr>
                    <m:e>
                      <m:r>
                        <w:rPr>
                          <w:rFonts w:ascii="Cambria Math" w:eastAsiaTheme="minorEastAsia" w:hAnsi="Cambria Math"/>
                        </w:rPr>
                        <m:t>p</m:t>
                      </m:r>
                    </m:e>
                    <m:sub>
                      <m:r>
                        <w:rPr>
                          <w:rFonts w:ascii="Cambria Math" w:eastAsiaTheme="minorEastAsia" w:hAnsi="Cambria Math"/>
                        </w:rPr>
                        <m:t>y,</m:t>
                      </m:r>
                      <m:r>
                        <m:rPr>
                          <m:sty m:val="p"/>
                        </m:rPr>
                        <w:rPr>
                          <w:rFonts w:ascii="Cambria Math" w:eastAsiaTheme="minorEastAsia" w:hAnsi="Cambria Math"/>
                        </w:rPr>
                        <m:t>∙</m:t>
                      </m:r>
                    </m:sub>
                    <m:sup>
                      <m:d>
                        <m:dPr>
                          <m:ctrlPr>
                            <w:rPr>
                              <w:rFonts w:ascii="Cambria Math" w:eastAsiaTheme="minorEastAsia" w:hAnsi="Cambria Math"/>
                            </w:rPr>
                          </m:ctrlPr>
                        </m:dPr>
                        <m:e>
                          <m:r>
                            <w:rPr>
                              <w:rFonts w:ascii="Cambria Math" w:eastAsiaTheme="minorEastAsia" w:hAnsi="Cambria Math"/>
                            </w:rPr>
                            <m:t>s</m:t>
                          </m:r>
                        </m:e>
                      </m:d>
                    </m:sup>
                  </m:sSubSup>
                </m:e>
              </m:nary>
              <m:r>
                <w:rPr>
                  <w:rFonts w:ascii="Cambria Math" w:eastAsiaTheme="minorEastAsia" w:hAnsi="Cambria Math"/>
                </w:rPr>
                <m:t xml:space="preserve"> # </m:t>
              </m:r>
              <m:r>
                <m:rPr>
                  <m:nor/>
                </m:rPr>
                <w:rPr>
                  <w:rFonts w:ascii="Cambria Math" w:eastAsiaTheme="minorEastAsia" w:hAnsi="Cambria Math"/>
                </w:rPr>
                <m:t xml:space="preserve">Equation </m:t>
              </m:r>
              <m:r>
                <w:rPr>
                  <w:rFonts w:ascii="Cambria Math" w:eastAsiaTheme="minorEastAsia" w:hAnsi="Cambria Math"/>
                </w:rPr>
                <m:t>11</m:t>
              </m:r>
            </m:e>
          </m:eqArr>
        </m:oMath>
      </m:oMathPara>
    </w:p>
    <w:p w14:paraId="3DE1B29D" w14:textId="61793ECC" w:rsidR="00525B64" w:rsidRPr="00525B64" w:rsidRDefault="00525B64" w:rsidP="00525B64">
      <w:pPr>
        <w:pStyle w:val="BodyText"/>
        <w:rPr>
          <w:rFonts w:eastAsiaTheme="minorEastAsia"/>
          <w:b/>
          <w:bCs/>
        </w:rPr>
      </w:pPr>
      <w:r w:rsidRPr="00525B64">
        <w:rPr>
          <w:rFonts w:eastAsiaTheme="minorEastAsia"/>
          <w:b/>
          <w:bCs/>
        </w:rPr>
        <w:t>Observation Process</w:t>
      </w:r>
    </w:p>
    <w:p w14:paraId="27509146" w14:textId="42C0F9F0" w:rsidR="00A96FDD" w:rsidRPr="00C65F7E" w:rsidRDefault="00525B64" w:rsidP="00A96FDD">
      <w:pPr>
        <w:pStyle w:val="BodyText"/>
        <w:rPr>
          <w:rFonts w:eastAsiaTheme="minorEastAsia"/>
        </w:rPr>
      </w:pPr>
      <w:r w:rsidRPr="00C65F7E">
        <w:t xml:space="preserve">The observation process relates population monitoring data to parameters described within the latent process, which allows the model to be fitted. The specific data used to fit the model is described in </w:t>
      </w:r>
      <w:r w:rsidRPr="00C65F7E">
        <w:fldChar w:fldCharType="begin"/>
      </w:r>
      <w:r w:rsidRPr="00C65F7E">
        <w:instrText xml:space="preserve"> REF _Ref156492905 \h </w:instrText>
      </w:r>
      <w:r>
        <w:instrText xml:space="preserve"> \* MERGEFORMAT </w:instrText>
      </w:r>
      <w:r w:rsidRPr="00C65F7E">
        <w:fldChar w:fldCharType="separate"/>
      </w:r>
      <w:r w:rsidRPr="00C65F7E">
        <w:t>Table 3</w:t>
      </w:r>
      <w:r w:rsidRPr="00C65F7E">
        <w:fldChar w:fldCharType="end"/>
      </w:r>
      <w:r w:rsidRPr="00C65F7E">
        <w:t>.</w:t>
      </w:r>
      <w:r w:rsidR="0061300B">
        <w:rPr>
          <w:rFonts w:eastAsiaTheme="minorEastAsia"/>
        </w:rPr>
        <w:t xml:space="preserve"> </w:t>
      </w:r>
      <w:r w:rsidR="00A96FDD" w:rsidRPr="00C65F7E">
        <w:rPr>
          <w:rFonts w:eastAsiaTheme="minorEastAsia"/>
        </w:rPr>
        <w:t xml:space="preserve">Equation </w:t>
      </w:r>
      <w:r w:rsidR="008A32F0" w:rsidRPr="00C65F7E">
        <w:rPr>
          <w:rFonts w:eastAsiaTheme="minorEastAsia"/>
        </w:rPr>
        <w:t>1</w:t>
      </w:r>
      <w:r w:rsidR="008A32F0">
        <w:rPr>
          <w:rFonts w:eastAsiaTheme="minorEastAsia"/>
        </w:rPr>
        <w:t>2</w:t>
      </w:r>
      <w:r w:rsidR="008A32F0" w:rsidRPr="00C65F7E">
        <w:rPr>
          <w:rFonts w:eastAsiaTheme="minorEastAsia"/>
        </w:rPr>
        <w:t xml:space="preserve"> </w:t>
      </w:r>
      <w:r w:rsidR="00A96FDD" w:rsidRPr="00C65F7E">
        <w:rPr>
          <w:rFonts w:eastAsiaTheme="minorEastAsia"/>
        </w:rPr>
        <w:t>relates the estimated June population abundance to the true June population abundance</w:t>
      </w:r>
      <w:r w:rsidR="00846E9E">
        <w:rPr>
          <w:rFonts w:eastAsiaTheme="minorEastAsia"/>
        </w:rPr>
        <w:t>:</w:t>
      </w:r>
    </w:p>
    <w:p w14:paraId="79716E83" w14:textId="67D0055B" w:rsidR="001D56D1" w:rsidRPr="009C596C" w:rsidRDefault="00000000" w:rsidP="001D56D1">
      <w:pPr>
        <w:pStyle w:val="BodyText"/>
        <w:rPr>
          <w:rFonts w:eastAsiaTheme="minorEastAsia"/>
        </w:rPr>
      </w:pPr>
      <m:oMathPara>
        <m:oMath>
          <m:eqArr>
            <m:eqArrPr>
              <m:maxDist m:val="1"/>
              <m:ctrlPr>
                <w:rPr>
                  <w:rFonts w:ascii="Cambria Math" w:eastAsiaTheme="minorEastAsia" w:hAnsi="Cambria Math"/>
                </w:rPr>
              </m:ctrlPr>
            </m:eqArrPr>
            <m:e>
              <m:sSubSup>
                <m:sSubSupPr>
                  <m:ctrlPr>
                    <w:rPr>
                      <w:rFonts w:ascii="Cambria Math" w:eastAsiaTheme="minorEastAsia" w:hAnsi="Cambria Math"/>
                    </w:rPr>
                  </m:ctrlPr>
                </m:sSubSupPr>
                <m:e>
                  <m:acc>
                    <m:accPr>
                      <m:ctrlPr>
                        <w:rPr>
                          <w:rFonts w:ascii="Cambria Math" w:eastAsiaTheme="minorEastAsia" w:hAnsi="Cambria Math"/>
                        </w:rPr>
                      </m:ctrlPr>
                    </m:accPr>
                    <m:e>
                      <m:r>
                        <w:rPr>
                          <w:rFonts w:ascii="Cambria Math" w:eastAsiaTheme="minorEastAsia" w:hAnsi="Cambria Math"/>
                        </w:rPr>
                        <m:t>N</m:t>
                      </m:r>
                    </m:e>
                  </m:acc>
                </m:e>
                <m:sub>
                  <m:r>
                    <w:rPr>
                      <w:rFonts w:ascii="Cambria Math" w:eastAsiaTheme="minorEastAsia" w:hAnsi="Cambria Math"/>
                    </w:rPr>
                    <m:t>y</m:t>
                  </m:r>
                </m:sub>
                <m:sup>
                  <m:d>
                    <m:dPr>
                      <m:ctrlPr>
                        <w:rPr>
                          <w:rFonts w:ascii="Cambria Math" w:eastAsiaTheme="minorEastAsia" w:hAnsi="Cambria Math"/>
                        </w:rPr>
                      </m:ctrlPr>
                    </m:dPr>
                    <m:e>
                      <m:r>
                        <w:rPr>
                          <w:rFonts w:ascii="Cambria Math" w:eastAsiaTheme="minorEastAsia" w:hAnsi="Cambria Math"/>
                        </w:rPr>
                        <m:t>t</m:t>
                      </m:r>
                    </m:e>
                  </m:d>
                </m:sup>
              </m:sSubSup>
              <m:r>
                <m:rPr>
                  <m:sty m:val="p"/>
                </m:rPr>
                <w:rPr>
                  <w:rFonts w:ascii="Cambria Math" w:eastAsiaTheme="minorEastAsia" w:hAnsi="Cambria Math"/>
                </w:rPr>
                <m:t>∼Norm</m:t>
              </m:r>
              <m:d>
                <m:dPr>
                  <m:ctrlPr>
                    <w:rPr>
                      <w:rFonts w:ascii="Cambria Math" w:eastAsiaTheme="minorEastAsia" w:hAnsi="Cambria Math"/>
                    </w:rPr>
                  </m:ctrlPr>
                </m:dPr>
                <m:e>
                  <m:sSubSup>
                    <m:sSubSupPr>
                      <m:ctrlPr>
                        <w:rPr>
                          <w:rFonts w:ascii="Cambria Math" w:eastAsiaTheme="minorEastAsia" w:hAnsi="Cambria Math"/>
                        </w:rPr>
                      </m:ctrlPr>
                    </m:sSubSupPr>
                    <m:e>
                      <m:r>
                        <w:rPr>
                          <w:rFonts w:ascii="Cambria Math" w:eastAsiaTheme="minorEastAsia" w:hAnsi="Cambria Math"/>
                        </w:rPr>
                        <m:t>N</m:t>
                      </m:r>
                    </m:e>
                    <m:sub>
                      <m:r>
                        <w:rPr>
                          <w:rFonts w:ascii="Cambria Math" w:eastAsiaTheme="minorEastAsia" w:hAnsi="Cambria Math"/>
                        </w:rPr>
                        <m:t>y</m:t>
                      </m:r>
                    </m:sub>
                    <m:sup>
                      <m:d>
                        <m:dPr>
                          <m:ctrlPr>
                            <w:rPr>
                              <w:rFonts w:ascii="Cambria Math" w:eastAsiaTheme="minorEastAsia" w:hAnsi="Cambria Math"/>
                            </w:rPr>
                          </m:ctrlPr>
                        </m:dPr>
                        <m:e>
                          <m:r>
                            <w:rPr>
                              <w:rFonts w:ascii="Cambria Math" w:eastAsiaTheme="minorEastAsia" w:hAnsi="Cambria Math"/>
                            </w:rPr>
                            <m:t>t</m:t>
                          </m:r>
                        </m:e>
                      </m:d>
                    </m:sup>
                  </m:sSubSup>
                  <m:r>
                    <m:rPr>
                      <m:sty m:val="p"/>
                    </m:rPr>
                    <w:rPr>
                      <w:rFonts w:ascii="Cambria Math" w:eastAsiaTheme="minorEastAsia" w:hAnsi="Cambria Math"/>
                    </w:rPr>
                    <m:t>,</m:t>
                  </m:r>
                  <m:acc>
                    <m:accPr>
                      <m:ctrlPr>
                        <w:rPr>
                          <w:rFonts w:ascii="Cambria Math" w:eastAsiaTheme="minorEastAsia" w:hAnsi="Cambria Math"/>
                        </w:rPr>
                      </m:ctrlPr>
                    </m:accPr>
                    <m:e>
                      <m:r>
                        <w:rPr>
                          <w:rFonts w:ascii="Cambria Math" w:eastAsiaTheme="minorEastAsia" w:hAnsi="Cambria Math"/>
                        </w:rPr>
                        <m:t>SD</m:t>
                      </m:r>
                    </m:e>
                  </m:acc>
                  <m:d>
                    <m:dPr>
                      <m:ctrlPr>
                        <w:rPr>
                          <w:rFonts w:ascii="Cambria Math" w:eastAsiaTheme="minorEastAsia" w:hAnsi="Cambria Math"/>
                        </w:rPr>
                      </m:ctrlPr>
                    </m:dPr>
                    <m:e>
                      <m:sSubSup>
                        <m:sSubSupPr>
                          <m:ctrlPr>
                            <w:rPr>
                              <w:rFonts w:ascii="Cambria Math" w:eastAsiaTheme="minorEastAsia" w:hAnsi="Cambria Math"/>
                            </w:rPr>
                          </m:ctrlPr>
                        </m:sSubSupPr>
                        <m:e>
                          <m:acc>
                            <m:accPr>
                              <m:ctrlPr>
                                <w:rPr>
                                  <w:rFonts w:ascii="Cambria Math" w:eastAsiaTheme="minorEastAsia" w:hAnsi="Cambria Math"/>
                                </w:rPr>
                              </m:ctrlPr>
                            </m:accPr>
                            <m:e>
                              <m:r>
                                <w:rPr>
                                  <w:rFonts w:ascii="Cambria Math" w:eastAsiaTheme="minorEastAsia" w:hAnsi="Cambria Math"/>
                                </w:rPr>
                                <m:t>N</m:t>
                              </m:r>
                            </m:e>
                          </m:acc>
                        </m:e>
                        <m:sub>
                          <m:r>
                            <w:rPr>
                              <w:rFonts w:ascii="Cambria Math" w:eastAsiaTheme="minorEastAsia" w:hAnsi="Cambria Math"/>
                            </w:rPr>
                            <m:t>y</m:t>
                          </m:r>
                        </m:sub>
                        <m:sup>
                          <m:d>
                            <m:dPr>
                              <m:ctrlPr>
                                <w:rPr>
                                  <w:rFonts w:ascii="Cambria Math" w:eastAsiaTheme="minorEastAsia" w:hAnsi="Cambria Math"/>
                                </w:rPr>
                              </m:ctrlPr>
                            </m:dPr>
                            <m:e>
                              <m:r>
                                <w:rPr>
                                  <w:rFonts w:ascii="Cambria Math" w:eastAsiaTheme="minorEastAsia" w:hAnsi="Cambria Math"/>
                                </w:rPr>
                                <m:t>t</m:t>
                              </m:r>
                            </m:e>
                          </m:d>
                        </m:sup>
                      </m:sSubSup>
                    </m:e>
                  </m:d>
                </m:e>
              </m:d>
              <m:r>
                <m:rPr>
                  <m:sty m:val="p"/>
                </m:rPr>
                <w:rPr>
                  <w:rFonts w:ascii="Cambria Math" w:eastAsiaTheme="minorEastAsia" w:hAnsi="Cambria Math"/>
                </w:rPr>
                <m:t>#Equation 12</m:t>
              </m:r>
            </m:e>
          </m:eqArr>
        </m:oMath>
      </m:oMathPara>
    </w:p>
    <w:p w14:paraId="6E51DE42" w14:textId="278F1ED7" w:rsidR="0061300B" w:rsidRDefault="009C596C" w:rsidP="001A61BA">
      <w:pPr>
        <w:pStyle w:val="BodyText"/>
        <w:rPr>
          <w:rFonts w:eastAsiaTheme="minorEastAsia"/>
        </w:rPr>
      </w:pPr>
      <w:r w:rsidRPr="00C65F7E">
        <w:rPr>
          <w:rFonts w:eastAsiaTheme="minorEastAsia"/>
        </w:rPr>
        <w:t xml:space="preserve">Equation </w:t>
      </w:r>
      <w:r w:rsidR="008A32F0" w:rsidRPr="00C65F7E">
        <w:rPr>
          <w:rFonts w:eastAsiaTheme="minorEastAsia"/>
        </w:rPr>
        <w:t>1</w:t>
      </w:r>
      <w:r w:rsidR="008A32F0">
        <w:rPr>
          <w:rFonts w:eastAsiaTheme="minorEastAsia"/>
        </w:rPr>
        <w:t>3</w:t>
      </w:r>
      <w:r w:rsidR="008A32F0" w:rsidRPr="00C65F7E">
        <w:rPr>
          <w:rFonts w:eastAsiaTheme="minorEastAsia"/>
        </w:rPr>
        <w:t xml:space="preserve"> </w:t>
      </w:r>
      <w:r w:rsidRPr="00C65F7E">
        <w:rPr>
          <w:rFonts w:eastAsiaTheme="minorEastAsia"/>
        </w:rPr>
        <w:t>relates the estimated end-of-summer age composition to the true end-of-summer age composition</w:t>
      </w:r>
      <w:r w:rsidR="00F84F01">
        <w:rPr>
          <w:rFonts w:eastAsiaTheme="minorEastAsia"/>
        </w:rPr>
        <w:t xml:space="preserve"> </w:t>
      </w:r>
      <w:r w:rsidR="000201C8">
        <w:rPr>
          <w:rFonts w:eastAsiaTheme="minorEastAsia"/>
        </w:rPr>
        <w:t>and</w:t>
      </w:r>
      <w:r w:rsidRPr="00C65F7E">
        <w:rPr>
          <w:rFonts w:eastAsiaTheme="minorEastAsia"/>
        </w:rPr>
        <w:t xml:space="preserve"> utilizes estimated age class proportions</w:t>
      </w:r>
      <w:r w:rsidR="0061300B">
        <w:rPr>
          <w:rFonts w:eastAsiaTheme="minorEastAsia"/>
        </w:rPr>
        <w:t>:</w:t>
      </w:r>
    </w:p>
    <w:p w14:paraId="42155B99" w14:textId="3CF5FB4D" w:rsidR="001D56D1" w:rsidRPr="00C65F7E" w:rsidRDefault="00000000" w:rsidP="001D56D1">
      <w:pPr>
        <w:pStyle w:val="BodyText"/>
        <w:rPr>
          <w:rFonts w:eastAsiaTheme="minorEastAsia"/>
        </w:rPr>
      </w:pPr>
      <m:oMathPara>
        <m:oMath>
          <m:eqArr>
            <m:eqArrPr>
              <m:maxDist m:val="1"/>
              <m:ctrlPr>
                <w:rPr>
                  <w:rFonts w:ascii="Cambria Math" w:eastAsiaTheme="minorEastAsia" w:hAnsi="Cambria Math"/>
                </w:rPr>
              </m:ctrlPr>
            </m:eqArrPr>
            <m:e>
              <m:sSubSup>
                <m:sSubSupPr>
                  <m:ctrlPr>
                    <w:rPr>
                      <w:rFonts w:ascii="Cambria Math" w:eastAsiaTheme="minorEastAsia" w:hAnsi="Cambria Math"/>
                    </w:rPr>
                  </m:ctrlPr>
                </m:sSubSupPr>
                <m:e>
                  <m:acc>
                    <m:accPr>
                      <m:ctrlPr>
                        <w:rPr>
                          <w:rFonts w:ascii="Cambria Math" w:eastAsiaTheme="minorEastAsia" w:hAnsi="Cambria Math"/>
                        </w:rPr>
                      </m:ctrlPr>
                    </m:accPr>
                    <m:e>
                      <m:r>
                        <w:rPr>
                          <w:rFonts w:ascii="Cambria Math" w:eastAsiaTheme="minorEastAsia" w:hAnsi="Cambria Math"/>
                        </w:rPr>
                        <m:t>p</m:t>
                      </m:r>
                    </m:e>
                  </m:acc>
                </m:e>
                <m:sub>
                  <m:r>
                    <w:rPr>
                      <w:rFonts w:ascii="Cambria Math" w:eastAsiaTheme="minorEastAsia" w:hAnsi="Cambria Math"/>
                    </w:rPr>
                    <m:t>y</m:t>
                  </m:r>
                  <m:r>
                    <m:rPr>
                      <m:sty m:val="p"/>
                    </m:rPr>
                    <w:rPr>
                      <w:rFonts w:ascii="Cambria Math" w:eastAsiaTheme="minorEastAsia" w:hAnsi="Cambria Math"/>
                    </w:rPr>
                    <m:t>,</m:t>
                  </m:r>
                  <m:r>
                    <w:rPr>
                      <w:rFonts w:ascii="Cambria Math" w:eastAsiaTheme="minorEastAsia" w:hAnsi="Cambria Math"/>
                    </w:rPr>
                    <m:t>a</m:t>
                  </m:r>
                </m:sub>
                <m:sup>
                  <m:d>
                    <m:dPr>
                      <m:ctrlPr>
                        <w:rPr>
                          <w:rFonts w:ascii="Cambria Math" w:eastAsiaTheme="minorEastAsia" w:hAnsi="Cambria Math"/>
                        </w:rPr>
                      </m:ctrlPr>
                    </m:dPr>
                    <m:e>
                      <m:r>
                        <w:rPr>
                          <w:rFonts w:ascii="Cambria Math" w:eastAsiaTheme="minorEastAsia" w:hAnsi="Cambria Math"/>
                        </w:rPr>
                        <m:t>a</m:t>
                      </m:r>
                    </m:e>
                  </m:d>
                </m:sup>
              </m:sSubSup>
              <m:r>
                <m:rPr>
                  <m:sty m:val="p"/>
                </m:rPr>
                <w:rPr>
                  <w:rFonts w:ascii="Cambria Math" w:eastAsiaTheme="minorEastAsia" w:hAnsi="Cambria Math"/>
                </w:rPr>
                <m:t>∼Norm</m:t>
              </m:r>
              <m:d>
                <m:dPr>
                  <m:ctrlPr>
                    <w:rPr>
                      <w:rFonts w:ascii="Cambria Math" w:eastAsiaTheme="minorEastAsia" w:hAnsi="Cambria Math"/>
                    </w:rPr>
                  </m:ctrlPr>
                </m:dPr>
                <m:e>
                  <m:sSubSup>
                    <m:sSubSupPr>
                      <m:ctrlPr>
                        <w:rPr>
                          <w:rFonts w:ascii="Cambria Math" w:eastAsiaTheme="minorEastAsia" w:hAnsi="Cambria Math"/>
                        </w:rPr>
                      </m:ctrlPr>
                    </m:sSubSupPr>
                    <m:e>
                      <m:r>
                        <m:rPr>
                          <m:sty m:val="p"/>
                        </m:rPr>
                        <w:rPr>
                          <w:rFonts w:ascii="Cambria Math" w:eastAsiaTheme="minorEastAsia" w:hAnsi="Cambria Math"/>
                        </w:rPr>
                        <m:t>p</m:t>
                      </m:r>
                    </m:e>
                    <m:sub>
                      <m:r>
                        <w:rPr>
                          <w:rFonts w:ascii="Cambria Math" w:eastAsiaTheme="minorEastAsia" w:hAnsi="Cambria Math"/>
                        </w:rPr>
                        <m:t>y</m:t>
                      </m:r>
                      <m:r>
                        <m:rPr>
                          <m:sty m:val="p"/>
                        </m:rPr>
                        <w:rPr>
                          <w:rFonts w:ascii="Cambria Math" w:eastAsiaTheme="minorEastAsia" w:hAnsi="Cambria Math"/>
                        </w:rPr>
                        <m:t>,</m:t>
                      </m:r>
                      <m:r>
                        <w:rPr>
                          <w:rFonts w:ascii="Cambria Math" w:eastAsiaTheme="minorEastAsia" w:hAnsi="Cambria Math"/>
                        </w:rPr>
                        <m:t>a</m:t>
                      </m:r>
                    </m:sub>
                    <m:sup>
                      <m:d>
                        <m:dPr>
                          <m:ctrlPr>
                            <w:rPr>
                              <w:rFonts w:ascii="Cambria Math" w:eastAsiaTheme="minorEastAsia" w:hAnsi="Cambria Math"/>
                            </w:rPr>
                          </m:ctrlPr>
                        </m:dPr>
                        <m:e>
                          <m:r>
                            <w:rPr>
                              <w:rFonts w:ascii="Cambria Math" w:eastAsiaTheme="minorEastAsia" w:hAnsi="Cambria Math"/>
                            </w:rPr>
                            <m:t>a</m:t>
                          </m:r>
                        </m:e>
                      </m:d>
                    </m:sup>
                  </m:sSubSup>
                  <m:r>
                    <m:rPr>
                      <m:sty m:val="p"/>
                    </m:rPr>
                    <w:rPr>
                      <w:rFonts w:ascii="Cambria Math" w:eastAsiaTheme="minorEastAsia" w:hAnsi="Cambria Math"/>
                    </w:rPr>
                    <m:t>,</m:t>
                  </m:r>
                  <m:acc>
                    <m:accPr>
                      <m:ctrlPr>
                        <w:rPr>
                          <w:rFonts w:ascii="Cambria Math" w:eastAsiaTheme="minorEastAsia" w:hAnsi="Cambria Math"/>
                        </w:rPr>
                      </m:ctrlPr>
                    </m:accPr>
                    <m:e>
                      <m:r>
                        <w:rPr>
                          <w:rFonts w:ascii="Cambria Math" w:eastAsiaTheme="minorEastAsia" w:hAnsi="Cambria Math"/>
                        </w:rPr>
                        <m:t>SD</m:t>
                      </m:r>
                    </m:e>
                  </m:acc>
                  <m:d>
                    <m:dPr>
                      <m:ctrlPr>
                        <w:rPr>
                          <w:rFonts w:ascii="Cambria Math" w:eastAsiaTheme="minorEastAsia" w:hAnsi="Cambria Math"/>
                        </w:rPr>
                      </m:ctrlPr>
                    </m:dPr>
                    <m:e>
                      <m:sSubSup>
                        <m:sSubSupPr>
                          <m:ctrlPr>
                            <w:rPr>
                              <w:rFonts w:ascii="Cambria Math" w:eastAsiaTheme="minorEastAsia" w:hAnsi="Cambria Math"/>
                            </w:rPr>
                          </m:ctrlPr>
                        </m:sSubSupPr>
                        <m:e>
                          <m:acc>
                            <m:accPr>
                              <m:ctrlPr>
                                <w:rPr>
                                  <w:rFonts w:ascii="Cambria Math" w:eastAsiaTheme="minorEastAsia" w:hAnsi="Cambria Math"/>
                                </w:rPr>
                              </m:ctrlPr>
                            </m:accPr>
                            <m:e>
                              <m:r>
                                <w:rPr>
                                  <w:rFonts w:ascii="Cambria Math" w:eastAsiaTheme="minorEastAsia" w:hAnsi="Cambria Math"/>
                                </w:rPr>
                                <m:t>p</m:t>
                              </m:r>
                            </m:e>
                          </m:acc>
                        </m:e>
                        <m:sub>
                          <m:r>
                            <w:rPr>
                              <w:rFonts w:ascii="Cambria Math" w:eastAsiaTheme="minorEastAsia" w:hAnsi="Cambria Math"/>
                            </w:rPr>
                            <m:t>y</m:t>
                          </m:r>
                          <m:r>
                            <m:rPr>
                              <m:sty m:val="p"/>
                            </m:rPr>
                            <w:rPr>
                              <w:rFonts w:ascii="Cambria Math" w:eastAsiaTheme="minorEastAsia" w:hAnsi="Cambria Math"/>
                            </w:rPr>
                            <m:t>,</m:t>
                          </m:r>
                          <m:r>
                            <w:rPr>
                              <w:rFonts w:ascii="Cambria Math" w:eastAsiaTheme="minorEastAsia" w:hAnsi="Cambria Math"/>
                            </w:rPr>
                            <m:t>a</m:t>
                          </m:r>
                        </m:sub>
                        <m:sup>
                          <m:d>
                            <m:dPr>
                              <m:ctrlPr>
                                <w:rPr>
                                  <w:rFonts w:ascii="Cambria Math" w:eastAsiaTheme="minorEastAsia" w:hAnsi="Cambria Math"/>
                                </w:rPr>
                              </m:ctrlPr>
                            </m:dPr>
                            <m:e>
                              <m:r>
                                <w:rPr>
                                  <w:rFonts w:ascii="Cambria Math" w:eastAsiaTheme="minorEastAsia" w:hAnsi="Cambria Math"/>
                                </w:rPr>
                                <m:t>a</m:t>
                              </m:r>
                            </m:e>
                          </m:d>
                        </m:sup>
                      </m:sSubSup>
                    </m:e>
                  </m:d>
                </m:e>
              </m:d>
              <m:r>
                <m:rPr>
                  <m:sty m:val="p"/>
                </m:rPr>
                <w:rPr>
                  <w:rFonts w:ascii="Cambria Math" w:eastAsiaTheme="minorEastAsia" w:hAnsi="Cambria Math"/>
                </w:rPr>
                <m:t>#Equation 13</m:t>
              </m:r>
            </m:e>
          </m:eqArr>
        </m:oMath>
      </m:oMathPara>
    </w:p>
    <w:p w14:paraId="55F4B619" w14:textId="77777777" w:rsidR="0061300B" w:rsidRDefault="0061300B" w:rsidP="001A61BA">
      <w:pPr>
        <w:pStyle w:val="BodyText"/>
        <w:rPr>
          <w:rFonts w:eastAsiaTheme="minorEastAsia"/>
        </w:rPr>
      </w:pPr>
    </w:p>
    <w:p w14:paraId="2934F635" w14:textId="67757070" w:rsidR="0013556F" w:rsidRDefault="009C596C" w:rsidP="0013556F">
      <w:pPr>
        <w:pStyle w:val="BodyText"/>
        <w:rPr>
          <w:rFonts w:eastAsiaTheme="minorEastAsia"/>
        </w:rPr>
      </w:pPr>
      <w:r w:rsidRPr="00C65F7E">
        <w:rPr>
          <w:rFonts w:eastAsiaTheme="minorEastAsia"/>
        </w:rPr>
        <w:t xml:space="preserve">These proportions were estimated using photo-identification mark-resight data from </w:t>
      </w:r>
      <w:r w:rsidRPr="00C65F7E">
        <w:t xml:space="preserve">2005 and 2017 (Himes Boor </w:t>
      </w:r>
      <w:r>
        <w:t>et al.,</w:t>
      </w:r>
      <w:r w:rsidRPr="00C65F7E">
        <w:t xml:space="preserve"> 2022)</w:t>
      </w:r>
      <w:r w:rsidRPr="00C65F7E">
        <w:rPr>
          <w:rFonts w:eastAsiaTheme="minorEastAsia"/>
        </w:rPr>
        <w:t xml:space="preserve">, and the methods used to estimate these proportions are outlined in </w:t>
      </w:r>
      <w:r w:rsidRPr="00C65F7E" w:rsidDel="00F56C4C">
        <w:rPr>
          <w:rFonts w:eastAsiaTheme="minorEastAsia"/>
        </w:rPr>
        <w:fldChar w:fldCharType="begin"/>
      </w:r>
      <w:r w:rsidRPr="00C65F7E" w:rsidDel="00F56C4C">
        <w:rPr>
          <w:rFonts w:eastAsiaTheme="minorEastAsia"/>
        </w:rPr>
        <w:instrText xml:space="preserve"> REF _Ref157096336 \h </w:instrText>
      </w:r>
      <w:r w:rsidDel="00F56C4C">
        <w:rPr>
          <w:rFonts w:eastAsiaTheme="minorEastAsia"/>
        </w:rPr>
        <w:instrText xml:space="preserve"> \* MERGEFORMAT </w:instrText>
      </w:r>
      <w:r w:rsidRPr="00C65F7E" w:rsidDel="00F56C4C">
        <w:rPr>
          <w:rFonts w:eastAsiaTheme="minorEastAsia"/>
        </w:rPr>
      </w:r>
      <w:r w:rsidRPr="00C65F7E" w:rsidDel="00F56C4C">
        <w:rPr>
          <w:rFonts w:eastAsiaTheme="minorEastAsia"/>
        </w:rPr>
        <w:fldChar w:fldCharType="separate"/>
      </w:r>
      <w:r w:rsidRPr="00C65F7E" w:rsidDel="00F56C4C">
        <w:t xml:space="preserve">Appendix </w:t>
      </w:r>
      <w:r w:rsidRPr="00C65F7E" w:rsidDel="00F56C4C">
        <w:rPr>
          <w:rFonts w:eastAsiaTheme="minorEastAsia"/>
        </w:rPr>
        <w:fldChar w:fldCharType="end"/>
      </w:r>
      <w:r>
        <w:rPr>
          <w:rFonts w:eastAsiaTheme="minorEastAsia"/>
        </w:rPr>
        <w:t>S</w:t>
      </w:r>
      <w:r w:rsidR="00DE54E3">
        <w:rPr>
          <w:rFonts w:eastAsiaTheme="minorEastAsia"/>
        </w:rPr>
        <w:t>2</w:t>
      </w:r>
      <w:r w:rsidRPr="00C65F7E">
        <w:rPr>
          <w:rFonts w:eastAsiaTheme="minorEastAsia"/>
        </w:rPr>
        <w:t>.</w:t>
      </w:r>
    </w:p>
    <w:p w14:paraId="453880E3" w14:textId="05D7F838" w:rsidR="0013556F" w:rsidRPr="00C11380" w:rsidRDefault="0013556F" w:rsidP="0013556F">
      <w:pPr>
        <w:pStyle w:val="BodyText"/>
        <w:rPr>
          <w:rFonts w:eastAsiaTheme="minorEastAsia"/>
          <w:b/>
          <w:bCs/>
        </w:rPr>
      </w:pPr>
      <w:r w:rsidRPr="00C11380">
        <w:rPr>
          <w:rFonts w:eastAsiaTheme="minorEastAsia"/>
          <w:b/>
          <w:bCs/>
        </w:rPr>
        <w:t>Priors</w:t>
      </w:r>
    </w:p>
    <w:p w14:paraId="2610F0D8" w14:textId="6F120F92" w:rsidR="00BA1AB8" w:rsidRPr="00C65F7E" w:rsidRDefault="00BA1AB8" w:rsidP="0013556F">
      <w:pPr>
        <w:pStyle w:val="BodyText"/>
        <w:rPr>
          <w:rFonts w:eastAsiaTheme="minorEastAsia"/>
        </w:rPr>
      </w:pPr>
      <w:r w:rsidRPr="00C65F7E">
        <w:t>Bayesian analysis requires that the prior distribution of model parameters be specified. An informative</w:t>
      </w:r>
      <w:r w:rsidRPr="00C65F7E">
        <w:rPr>
          <w:rFonts w:eastAsiaTheme="minorEastAsia"/>
        </w:rPr>
        <w:t xml:space="preserve"> prior was placed on the </w:t>
      </w:r>
      <w:r w:rsidR="005360CC">
        <w:rPr>
          <w:rFonts w:eastAsiaTheme="minorEastAsia"/>
        </w:rPr>
        <w:t>mature female</w:t>
      </w:r>
      <w:r w:rsidRPr="00C65F7E">
        <w:rPr>
          <w:rFonts w:eastAsiaTheme="minorEastAsia"/>
        </w:rPr>
        <w:t xml:space="preserve"> rate of reproduction, </w:t>
      </w:r>
      <m:oMath>
        <m:sSubSup>
          <m:sSubSupPr>
            <m:ctrlPr>
              <w:rPr>
                <w:rFonts w:ascii="Cambria Math" w:eastAsiaTheme="minorEastAsia" w:hAnsi="Cambria Math"/>
              </w:rPr>
            </m:ctrlPr>
          </m:sSubSupPr>
          <m:e>
            <m:r>
              <w:rPr>
                <w:rFonts w:ascii="Cambria Math" w:eastAsiaTheme="minorEastAsia" w:hAnsi="Cambria Math"/>
              </w:rPr>
              <m:t>p</m:t>
            </m:r>
          </m:e>
          <m:sub>
            <m:r>
              <w:rPr>
                <w:rFonts w:ascii="Cambria Math" w:eastAsiaTheme="minorEastAsia" w:hAnsi="Cambria Math"/>
              </w:rPr>
              <m:t>y</m:t>
            </m:r>
          </m:sub>
          <m:sup>
            <m:d>
              <m:dPr>
                <m:ctrlPr>
                  <w:rPr>
                    <w:rFonts w:ascii="Cambria Math" w:eastAsiaTheme="minorEastAsia" w:hAnsi="Cambria Math"/>
                  </w:rPr>
                </m:ctrlPr>
              </m:dPr>
              <m:e>
                <m:r>
                  <w:rPr>
                    <w:rFonts w:ascii="Cambria Math" w:eastAsiaTheme="minorEastAsia" w:hAnsi="Cambria Math"/>
                  </w:rPr>
                  <m:t>r</m:t>
                </m:r>
              </m:e>
            </m:d>
          </m:sup>
        </m:sSubSup>
      </m:oMath>
      <w:r w:rsidRPr="00C65F7E">
        <w:rPr>
          <w:rFonts w:eastAsiaTheme="minorEastAsia"/>
        </w:rPr>
        <w:t xml:space="preserve">. </w:t>
      </w:r>
      <w:r w:rsidR="005A2B4C">
        <w:rPr>
          <w:rFonts w:eastAsiaTheme="minorEastAsia"/>
        </w:rPr>
        <w:t xml:space="preserve"> </w:t>
      </w:r>
      <w:r w:rsidR="009C596C">
        <w:rPr>
          <w:rFonts w:eastAsiaTheme="minorEastAsia"/>
        </w:rPr>
        <w:t>T</w:t>
      </w:r>
      <w:r w:rsidRPr="00C65F7E">
        <w:rPr>
          <w:rFonts w:eastAsiaTheme="minorEastAsia"/>
        </w:rPr>
        <w:t xml:space="preserve">he inter-birth interval </w:t>
      </w:r>
      <w:r w:rsidR="009C596C">
        <w:rPr>
          <w:rFonts w:eastAsiaTheme="minorEastAsia"/>
        </w:rPr>
        <w:t xml:space="preserve">for CIBWs </w:t>
      </w:r>
      <w:r w:rsidRPr="00C65F7E">
        <w:rPr>
          <w:rFonts w:eastAsiaTheme="minorEastAsia"/>
        </w:rPr>
        <w:t>has been found to range from 2</w:t>
      </w:r>
      <w:r w:rsidR="009C596C">
        <w:rPr>
          <w:rFonts w:eastAsiaTheme="minorEastAsia"/>
        </w:rPr>
        <w:t xml:space="preserve"> to</w:t>
      </w:r>
      <w:r w:rsidR="00F85E48">
        <w:rPr>
          <w:rFonts w:eastAsiaTheme="minorEastAsia"/>
        </w:rPr>
        <w:t xml:space="preserve"> </w:t>
      </w:r>
      <w:r w:rsidRPr="00C65F7E">
        <w:rPr>
          <w:rFonts w:eastAsiaTheme="minorEastAsia"/>
        </w:rPr>
        <w:t xml:space="preserve">13 years </w:t>
      </w:r>
      <w:r w:rsidR="009C596C">
        <w:rPr>
          <w:rFonts w:eastAsiaTheme="minorEastAsia"/>
        </w:rPr>
        <w:t>using photo-</w:t>
      </w:r>
      <w:r w:rsidR="00F84F01">
        <w:rPr>
          <w:rFonts w:eastAsiaTheme="minorEastAsia"/>
        </w:rPr>
        <w:t>identification</w:t>
      </w:r>
      <w:r w:rsidR="009C596C">
        <w:rPr>
          <w:rFonts w:eastAsiaTheme="minorEastAsia"/>
        </w:rPr>
        <w:t xml:space="preserve"> data </w:t>
      </w:r>
      <w:r w:rsidRPr="00C65F7E">
        <w:rPr>
          <w:rFonts w:eastAsiaTheme="minorEastAsia"/>
        </w:rPr>
        <w:t xml:space="preserve">(McGuire </w:t>
      </w:r>
      <w:r w:rsidR="006A4125">
        <w:rPr>
          <w:rFonts w:eastAsiaTheme="minorEastAsia"/>
        </w:rPr>
        <w:t>et al.,</w:t>
      </w:r>
      <w:r w:rsidRPr="00C65F7E">
        <w:rPr>
          <w:rFonts w:eastAsiaTheme="minorEastAsia"/>
        </w:rPr>
        <w:t xml:space="preserve"> 2020b). Our model assumes that the male-to-female ratio of CIBW</w:t>
      </w:r>
      <w:r w:rsidR="00967B12">
        <w:rPr>
          <w:rFonts w:eastAsiaTheme="minorEastAsia"/>
        </w:rPr>
        <w:t>s</w:t>
      </w:r>
      <w:r w:rsidRPr="00C65F7E">
        <w:rPr>
          <w:rFonts w:eastAsiaTheme="minorEastAsia"/>
        </w:rPr>
        <w:t xml:space="preserve"> is 1</w:t>
      </w:r>
      <w:r w:rsidR="009C596C">
        <w:rPr>
          <w:rFonts w:eastAsiaTheme="minorEastAsia"/>
        </w:rPr>
        <w:t>:</w:t>
      </w:r>
      <w:r w:rsidRPr="00C65F7E">
        <w:rPr>
          <w:rFonts w:eastAsiaTheme="minorEastAsia"/>
        </w:rPr>
        <w:t xml:space="preserve">1 and that belugas cannot give birth </w:t>
      </w:r>
      <w:r w:rsidR="009C596C">
        <w:rPr>
          <w:rFonts w:eastAsiaTheme="minorEastAsia"/>
        </w:rPr>
        <w:t>in</w:t>
      </w:r>
      <w:r w:rsidRPr="00C65F7E">
        <w:rPr>
          <w:rFonts w:eastAsiaTheme="minorEastAsia"/>
        </w:rPr>
        <w:t xml:space="preserve"> consecutive years</w:t>
      </w:r>
      <w:r w:rsidR="009C596C">
        <w:rPr>
          <w:rFonts w:eastAsiaTheme="minorEastAsia"/>
        </w:rPr>
        <w:t xml:space="preserve"> as expressed by Equation </w:t>
      </w:r>
      <w:r w:rsidR="008A32F0">
        <w:rPr>
          <w:rFonts w:eastAsiaTheme="minorEastAsia"/>
        </w:rPr>
        <w:t>14</w:t>
      </w:r>
      <w:r w:rsidR="00757F2A">
        <w:rPr>
          <w:rFonts w:eastAsiaTheme="minorEastAsia"/>
        </w:rPr>
        <w:t>:</w:t>
      </w:r>
      <w:r w:rsidR="00757F2A" w:rsidRPr="00C65F7E">
        <w:rPr>
          <w:rFonts w:eastAsiaTheme="minorEastAsia"/>
        </w:rPr>
        <w:t xml:space="preserve"> </w:t>
      </w:r>
    </w:p>
    <w:p w14:paraId="24FB16E9" w14:textId="71F9592F" w:rsidR="00354F0B" w:rsidRPr="00C65F7E" w:rsidRDefault="00000000" w:rsidP="00354F0B">
      <w:pPr>
        <w:rPr>
          <w:rFonts w:eastAsiaTheme="minorEastAsia"/>
        </w:rPr>
      </w:pPr>
      <m:oMathPara>
        <m:oMath>
          <m:eqArr>
            <m:eqArrPr>
              <m:maxDist m:val="1"/>
              <m:ctrlPr>
                <w:rPr>
                  <w:rFonts w:ascii="Cambria Math" w:eastAsiaTheme="minorEastAsia" w:hAnsi="Cambria Math"/>
                </w:rPr>
              </m:ctrlPr>
            </m:eqArrPr>
            <m:e>
              <m:sSubSup>
                <m:sSubSupPr>
                  <m:ctrlPr>
                    <w:rPr>
                      <w:rFonts w:ascii="Cambria Math" w:eastAsiaTheme="minorEastAsia" w:hAnsi="Cambria Math"/>
                    </w:rPr>
                  </m:ctrlPr>
                </m:sSubSupPr>
                <m:e>
                  <m:r>
                    <w:rPr>
                      <w:rFonts w:ascii="Cambria Math" w:eastAsiaTheme="minorEastAsia" w:hAnsi="Cambria Math"/>
                    </w:rPr>
                    <m:t>p</m:t>
                  </m:r>
                </m:e>
                <m:sub>
                  <m:r>
                    <w:rPr>
                      <w:rFonts w:ascii="Cambria Math" w:eastAsiaTheme="minorEastAsia" w:hAnsi="Cambria Math"/>
                    </w:rPr>
                    <m:t>y</m:t>
                  </m:r>
                </m:sub>
                <m:sup>
                  <m:d>
                    <m:dPr>
                      <m:ctrlPr>
                        <w:rPr>
                          <w:rFonts w:ascii="Cambria Math" w:eastAsiaTheme="minorEastAsia" w:hAnsi="Cambria Math"/>
                        </w:rPr>
                      </m:ctrlPr>
                    </m:dPr>
                    <m:e>
                      <m:r>
                        <w:rPr>
                          <w:rFonts w:ascii="Cambria Math" w:eastAsiaTheme="minorEastAsia" w:hAnsi="Cambria Math"/>
                        </w:rPr>
                        <m:t>r</m:t>
                      </m:r>
                    </m:e>
                  </m:d>
                </m:sup>
              </m:sSubSup>
              <m:r>
                <m:rPr>
                  <m:sty m:val="p"/>
                </m:rPr>
                <w:rPr>
                  <w:rFonts w:ascii="Cambria Math" w:eastAsiaTheme="minorEastAsia" w:hAnsi="Cambria Math"/>
                </w:rPr>
                <m:t>∼Unif</m:t>
              </m:r>
              <m:d>
                <m:dPr>
                  <m:ctrlPr>
                    <w:rPr>
                      <w:rFonts w:ascii="Cambria Math" w:eastAsiaTheme="minorEastAsia" w:hAnsi="Cambria Math"/>
                    </w:rPr>
                  </m:ctrlPr>
                </m:dPr>
                <m:e>
                  <m:r>
                    <m:rPr>
                      <m:sty m:val="p"/>
                    </m:rPr>
                    <w:rPr>
                      <w:rFonts w:ascii="Cambria Math" w:eastAsiaTheme="minorEastAsia" w:hAnsi="Cambria Math"/>
                    </w:rPr>
                    <m:t>0,</m:t>
                  </m:r>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r>
                <m:rPr>
                  <m:sty m:val="p"/>
                </m:rPr>
                <w:rPr>
                  <w:rFonts w:ascii="Cambria Math" w:eastAsiaTheme="minorEastAsia" w:hAnsi="Cambria Math"/>
                </w:rPr>
                <m:t>#Equation 14</m:t>
              </m:r>
            </m:e>
          </m:eqArr>
        </m:oMath>
      </m:oMathPara>
    </w:p>
    <w:p w14:paraId="08FB9AE5" w14:textId="77777777" w:rsidR="00D72A32" w:rsidRPr="00C65F7E" w:rsidRDefault="00D72A32" w:rsidP="00D72A32">
      <w:pPr>
        <w:pStyle w:val="BodyText"/>
        <w:rPr>
          <w:rFonts w:eastAsiaTheme="minorEastAsia"/>
        </w:rPr>
      </w:pPr>
      <w:r w:rsidRPr="00C65F7E">
        <w:rPr>
          <w:rFonts w:eastAsiaTheme="minorEastAsia"/>
        </w:rPr>
        <w:t xml:space="preserve">A non-informative </w:t>
      </w:r>
      <m:oMath>
        <m:r>
          <m:rPr>
            <m:sty m:val="p"/>
          </m:rPr>
          <w:rPr>
            <w:rFonts w:ascii="Cambria Math" w:eastAsiaTheme="minorEastAsia" w:hAnsi="Cambria Math"/>
          </w:rPr>
          <m:t>Unif</m:t>
        </m:r>
        <m:d>
          <m:dPr>
            <m:ctrlPr>
              <w:rPr>
                <w:rFonts w:ascii="Cambria Math" w:eastAsiaTheme="minorEastAsia" w:hAnsi="Cambria Math"/>
              </w:rPr>
            </m:ctrlPr>
          </m:dPr>
          <m:e>
            <m:r>
              <m:rPr>
                <m:sty m:val="p"/>
              </m:rPr>
              <w:rPr>
                <w:rFonts w:ascii="Cambria Math" w:eastAsiaTheme="minorEastAsia" w:hAnsi="Cambria Math"/>
              </w:rPr>
              <m:t>0,1</m:t>
            </m:r>
          </m:e>
        </m:d>
      </m:oMath>
      <w:r w:rsidRPr="00C65F7E">
        <w:rPr>
          <w:rFonts w:eastAsiaTheme="minorEastAsia"/>
        </w:rPr>
        <w:t xml:space="preserve"> prior was placed on the proportion of belugas that survive by age class (</w:t>
      </w:r>
      <m:oMath>
        <m:sSubSup>
          <m:sSubSupPr>
            <m:ctrlPr>
              <w:rPr>
                <w:rFonts w:ascii="Cambria Math" w:eastAsiaTheme="minorEastAsia" w:hAnsi="Cambria Math"/>
              </w:rPr>
            </m:ctrlPr>
          </m:sSubSupPr>
          <m:e>
            <m:r>
              <m:rPr>
                <m:sty m:val="p"/>
              </m:rPr>
              <w:rPr>
                <w:rFonts w:ascii="Cambria Math" w:eastAsiaTheme="minorEastAsia" w:hAnsi="Cambria Math"/>
              </w:rPr>
              <m:t>p</m:t>
            </m:r>
          </m:e>
          <m:sub>
            <m:r>
              <w:rPr>
                <w:rFonts w:ascii="Cambria Math" w:eastAsiaTheme="minorEastAsia" w:hAnsi="Cambria Math"/>
              </w:rPr>
              <m:t>y</m:t>
            </m:r>
            <m:r>
              <m:rPr>
                <m:sty m:val="p"/>
              </m:rPr>
              <w:rPr>
                <w:rFonts w:ascii="Cambria Math" w:eastAsiaTheme="minorEastAsia" w:hAnsi="Cambria Math"/>
              </w:rPr>
              <m:t>,</m:t>
            </m:r>
            <m:r>
              <w:rPr>
                <w:rFonts w:ascii="Cambria Math" w:eastAsiaTheme="minorEastAsia" w:hAnsi="Cambria Math"/>
              </w:rPr>
              <m:t>a</m:t>
            </m:r>
          </m:sub>
          <m:sup>
            <m:d>
              <m:dPr>
                <m:ctrlPr>
                  <w:rPr>
                    <w:rFonts w:ascii="Cambria Math" w:eastAsiaTheme="minorEastAsia" w:hAnsi="Cambria Math"/>
                  </w:rPr>
                </m:ctrlPr>
              </m:dPr>
              <m:e>
                <m:r>
                  <w:rPr>
                    <w:rFonts w:ascii="Cambria Math" w:eastAsiaTheme="minorEastAsia" w:hAnsi="Cambria Math"/>
                  </w:rPr>
                  <m:t>s</m:t>
                </m:r>
              </m:e>
            </m:d>
          </m:sup>
        </m:sSubSup>
      </m:oMath>
      <w:r w:rsidRPr="00C65F7E">
        <w:rPr>
          <w:rFonts w:eastAsiaTheme="minorEastAsia"/>
        </w:rPr>
        <w:t>) and the proportion of calves that mature annually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y</m:t>
            </m:r>
          </m:sub>
        </m:sSub>
        <m:r>
          <w:rPr>
            <w:rFonts w:ascii="Cambria Math" w:eastAsiaTheme="minorEastAsia" w:hAnsi="Cambria Math"/>
          </w:rPr>
          <m:t>).</m:t>
        </m:r>
      </m:oMath>
    </w:p>
    <w:p w14:paraId="249F64D8" w14:textId="0B0BCDF2" w:rsidR="00DA32EA" w:rsidRPr="00D72A32" w:rsidRDefault="00D72A32" w:rsidP="00525B64">
      <w:pPr>
        <w:pStyle w:val="BodyText"/>
        <w:rPr>
          <w:b/>
          <w:bCs/>
        </w:rPr>
      </w:pPr>
      <w:r w:rsidRPr="00D72A32">
        <w:rPr>
          <w:b/>
          <w:bCs/>
        </w:rPr>
        <w:t>Sensitivity Testing</w:t>
      </w:r>
    </w:p>
    <w:p w14:paraId="15892962" w14:textId="5B21C20E" w:rsidR="00BD5FAA" w:rsidRDefault="00BD5FAA" w:rsidP="00E21819">
      <w:pPr>
        <w:pStyle w:val="BodyText"/>
        <w:rPr>
          <w:rFonts w:eastAsiaTheme="minorEastAsia"/>
        </w:rPr>
      </w:pPr>
      <w:r w:rsidRPr="00BD5FAA">
        <w:rPr>
          <w:rFonts w:eastAsiaTheme="minorEastAsia"/>
        </w:rPr>
        <w:t xml:space="preserve">The abundance estimates used in our analysis are raw estimates, meaning that a weighted moving average was not applied to smooth these values. To assess how estimated vital rates are influenced by specific population abundance estimates, we also implemented a version of the model using </w:t>
      </w:r>
      <w:proofErr w:type="gramStart"/>
      <w:r w:rsidRPr="00BD5FAA">
        <w:rPr>
          <w:rFonts w:eastAsiaTheme="minorEastAsia"/>
        </w:rPr>
        <w:t>smoothed</w:t>
      </w:r>
      <w:proofErr w:type="gramEnd"/>
      <w:r w:rsidRPr="00BD5FAA">
        <w:rPr>
          <w:rFonts w:eastAsiaTheme="minorEastAsia"/>
        </w:rPr>
        <w:t xml:space="preserve"> estimates of CIBW abundance, which have smaller standard deviations, as reported in Goetz et al. </w:t>
      </w:r>
      <w:r w:rsidR="00161739">
        <w:rPr>
          <w:rFonts w:eastAsiaTheme="minorEastAsia"/>
        </w:rPr>
        <w:t>(</w:t>
      </w:r>
      <w:r w:rsidRPr="00BD5FAA">
        <w:rPr>
          <w:rFonts w:eastAsiaTheme="minorEastAsia"/>
        </w:rPr>
        <w:t>2023</w:t>
      </w:r>
      <w:r w:rsidR="00161739">
        <w:rPr>
          <w:rFonts w:eastAsiaTheme="minorEastAsia"/>
        </w:rPr>
        <w:t>)</w:t>
      </w:r>
      <w:r w:rsidRPr="00BD5FAA">
        <w:rPr>
          <w:rFonts w:eastAsiaTheme="minorEastAsia"/>
        </w:rPr>
        <w:t>.</w:t>
      </w:r>
    </w:p>
    <w:p w14:paraId="7D604AB7" w14:textId="60E41CDB" w:rsidR="00EC186B" w:rsidRPr="0049574E" w:rsidRDefault="00E21819" w:rsidP="00BA0A68">
      <w:pPr>
        <w:pStyle w:val="BodyText"/>
        <w:rPr>
          <w:b/>
          <w:bCs/>
        </w:rPr>
      </w:pPr>
      <w:r w:rsidRPr="0049574E">
        <w:rPr>
          <w:b/>
          <w:bCs/>
        </w:rPr>
        <w:t>Computational Details</w:t>
      </w:r>
    </w:p>
    <w:p w14:paraId="6AD0F5CE" w14:textId="309984C5" w:rsidR="0049574E" w:rsidRDefault="0049574E" w:rsidP="0049574E">
      <w:pPr>
        <w:pStyle w:val="BodyText"/>
        <w:rPr>
          <w:rFonts w:eastAsiaTheme="minorEastAsia"/>
        </w:rPr>
      </w:pPr>
      <w:r w:rsidRPr="00C65F7E">
        <w:rPr>
          <w:rFonts w:eastAsiaTheme="minorEastAsia"/>
        </w:rPr>
        <w:lastRenderedPageBreak/>
        <w:t xml:space="preserve">The R programming language was used to build </w:t>
      </w:r>
      <w:proofErr w:type="gramStart"/>
      <w:r w:rsidRPr="00C65F7E">
        <w:rPr>
          <w:rFonts w:eastAsiaTheme="minorEastAsia"/>
        </w:rPr>
        <w:t>the IPM</w:t>
      </w:r>
      <w:proofErr w:type="gramEnd"/>
      <w:r w:rsidRPr="00C65F7E">
        <w:rPr>
          <w:rFonts w:eastAsiaTheme="minorEastAsia"/>
        </w:rPr>
        <w:t xml:space="preserve">. We used a custom Markov Chain Monte Carlo (MCMC) routine to estimate the model parameters using the Metropolis Hastings algorithm. The model code can be accessed through the following link: </w:t>
      </w:r>
      <w:r w:rsidR="00844713" w:rsidRPr="00844713">
        <w:rPr>
          <w:rFonts w:eastAsiaTheme="minorEastAsia"/>
        </w:rPr>
        <w:t>https://github.com/jordy-bernard-ADFG/Availability-of-Chinook-and-Sockeye-Salmon-as-Prey-to-Cook-Inlet-Beluga-Whales</w:t>
      </w:r>
      <w:r w:rsidRPr="00C65F7E">
        <w:rPr>
          <w:rFonts w:eastAsiaTheme="minorEastAsia"/>
        </w:rPr>
        <w:t>. The final model was run on four chains for 10,000,000 MCMC iterations with a thinning interval of 10,000 iterations. All model parameters converged (R</w:t>
      </w:r>
      <w:r w:rsidR="0061300B">
        <w:rPr>
          <w:rFonts w:eastAsiaTheme="minorEastAsia"/>
        </w:rPr>
        <w:t>-</w:t>
      </w:r>
      <w:r w:rsidRPr="00C65F7E">
        <w:rPr>
          <w:rFonts w:eastAsiaTheme="minorEastAsia"/>
        </w:rPr>
        <w:t>hat &lt; 1.05).</w:t>
      </w:r>
    </w:p>
    <w:p w14:paraId="59DD1A2E" w14:textId="7F153582" w:rsidR="0049574E" w:rsidRDefault="0049574E" w:rsidP="0049574E">
      <w:pPr>
        <w:pStyle w:val="BodyText"/>
        <w:rPr>
          <w:rFonts w:eastAsiaTheme="minorEastAsia"/>
          <w:b/>
          <w:bCs/>
        </w:rPr>
      </w:pPr>
      <w:r w:rsidRPr="0049574E">
        <w:rPr>
          <w:rFonts w:eastAsiaTheme="minorEastAsia"/>
          <w:b/>
          <w:bCs/>
        </w:rPr>
        <w:t>2.4 Correlation Analysis</w:t>
      </w:r>
    </w:p>
    <w:p w14:paraId="3E1736AF" w14:textId="41002CB6" w:rsidR="0062654F" w:rsidRPr="0062654F" w:rsidRDefault="0062654F" w:rsidP="0062654F">
      <w:pPr>
        <w:pStyle w:val="BodyText"/>
        <w:rPr>
          <w:rFonts w:eastAsiaTheme="minorEastAsia"/>
        </w:rPr>
      </w:pPr>
      <w:r w:rsidRPr="0062654F">
        <w:rPr>
          <w:rFonts w:eastAsiaTheme="minorEastAsia"/>
        </w:rPr>
        <w:t xml:space="preserve">To investigate whether CIBW numbers </w:t>
      </w:r>
      <w:r>
        <w:rPr>
          <w:rFonts w:eastAsiaTheme="minorEastAsia"/>
        </w:rPr>
        <w:t>could be</w:t>
      </w:r>
      <w:r w:rsidRPr="0062654F">
        <w:rPr>
          <w:rFonts w:eastAsiaTheme="minorEastAsia"/>
        </w:rPr>
        <w:t xml:space="preserve"> influenced by salmon abundance, we examined the correlation between the </w:t>
      </w:r>
      <w:r w:rsidR="00506BC1">
        <w:rPr>
          <w:rFonts w:eastAsiaTheme="minorEastAsia"/>
        </w:rPr>
        <w:t>mature female</w:t>
      </w:r>
      <w:r w:rsidRPr="0062654F">
        <w:rPr>
          <w:rFonts w:eastAsiaTheme="minorEastAsia"/>
        </w:rPr>
        <w:t xml:space="preserve"> rate of reproduction (</w:t>
      </w:r>
      <m:oMath>
        <m:sSubSup>
          <m:sSubSupPr>
            <m:ctrlPr>
              <w:rPr>
                <w:rFonts w:ascii="Cambria Math" w:eastAsiaTheme="minorEastAsia" w:hAnsi="Cambria Math"/>
              </w:rPr>
            </m:ctrlPr>
          </m:sSubSupPr>
          <m:e>
            <m:r>
              <w:rPr>
                <w:rFonts w:ascii="Cambria Math" w:eastAsiaTheme="minorEastAsia" w:hAnsi="Cambria Math"/>
              </w:rPr>
              <m:t>p</m:t>
            </m:r>
          </m:e>
          <m:sub>
            <m:r>
              <w:rPr>
                <w:rFonts w:ascii="Cambria Math" w:eastAsiaTheme="minorEastAsia" w:hAnsi="Cambria Math"/>
              </w:rPr>
              <m:t>y</m:t>
            </m:r>
          </m:sub>
          <m:sup>
            <m:d>
              <m:dPr>
                <m:ctrlPr>
                  <w:rPr>
                    <w:rFonts w:ascii="Cambria Math" w:eastAsiaTheme="minorEastAsia" w:hAnsi="Cambria Math"/>
                  </w:rPr>
                </m:ctrlPr>
              </m:dPr>
              <m:e>
                <m:r>
                  <w:rPr>
                    <w:rFonts w:ascii="Cambria Math" w:eastAsiaTheme="minorEastAsia" w:hAnsi="Cambria Math"/>
                  </w:rPr>
                  <m:t>r</m:t>
                </m:r>
              </m:e>
            </m:d>
          </m:sup>
        </m:sSubSup>
      </m:oMath>
      <w:r w:rsidRPr="0062654F">
        <w:rPr>
          <w:rFonts w:eastAsiaTheme="minorEastAsia"/>
        </w:rPr>
        <w:t>) and the survival rate</w:t>
      </w:r>
      <w:r>
        <w:rPr>
          <w:rFonts w:eastAsiaTheme="minorEastAsia"/>
        </w:rPr>
        <w:t xml:space="preserve"> across the entire population</w:t>
      </w:r>
      <w:r w:rsidRPr="0062654F">
        <w:rPr>
          <w:rFonts w:eastAsiaTheme="minorEastAsia"/>
        </w:rPr>
        <w:t xml:space="preserve"> (</w:t>
      </w:r>
      <m:oMath>
        <m:sSubSup>
          <m:sSubSupPr>
            <m:ctrlPr>
              <w:rPr>
                <w:rFonts w:ascii="Cambria Math" w:eastAsiaTheme="minorEastAsia" w:hAnsi="Cambria Math"/>
              </w:rPr>
            </m:ctrlPr>
          </m:sSubSupPr>
          <m:e>
            <m:r>
              <w:rPr>
                <w:rFonts w:ascii="Cambria Math" w:eastAsiaTheme="minorEastAsia" w:hAnsi="Cambria Math"/>
              </w:rPr>
              <m:t>p</m:t>
            </m:r>
          </m:e>
          <m:sub>
            <m:r>
              <w:rPr>
                <w:rFonts w:ascii="Cambria Math" w:eastAsiaTheme="minorEastAsia" w:hAnsi="Cambria Math"/>
              </w:rPr>
              <m:t>y, ∙</m:t>
            </m:r>
          </m:sub>
          <m:sup>
            <m:d>
              <m:dPr>
                <m:ctrlPr>
                  <w:rPr>
                    <w:rFonts w:ascii="Cambria Math" w:eastAsiaTheme="minorEastAsia" w:hAnsi="Cambria Math"/>
                  </w:rPr>
                </m:ctrlPr>
              </m:dPr>
              <m:e>
                <m:r>
                  <w:rPr>
                    <w:rFonts w:ascii="Cambria Math" w:eastAsiaTheme="minorEastAsia" w:hAnsi="Cambria Math"/>
                  </w:rPr>
                  <m:t>s</m:t>
                </m:r>
              </m:e>
            </m:d>
          </m:sup>
        </m:sSubSup>
      </m:oMath>
      <w:r w:rsidRPr="0062654F">
        <w:rPr>
          <w:rFonts w:eastAsiaTheme="minorEastAsia"/>
        </w:rPr>
        <w:t>) with our developed prey availability indices. We focused on tests that most closely align with the biological mechanisms believed to be in effect.</w:t>
      </w:r>
      <w:r w:rsidR="00E063B3">
        <w:rPr>
          <w:rFonts w:eastAsiaTheme="minorEastAsia"/>
        </w:rPr>
        <w:t xml:space="preserve"> </w:t>
      </w:r>
      <w:r w:rsidRPr="0062654F">
        <w:rPr>
          <w:rFonts w:eastAsiaTheme="minorEastAsia"/>
        </w:rPr>
        <w:t>In identifying the biological mechanisms most relevant to CIBW survival and reproduction, we considered the following:</w:t>
      </w:r>
    </w:p>
    <w:p w14:paraId="1B99B84F" w14:textId="3CEFB9E4" w:rsidR="0062654F" w:rsidRPr="0062654F" w:rsidRDefault="009254BA" w:rsidP="0062654F">
      <w:pPr>
        <w:pStyle w:val="BodyText"/>
        <w:numPr>
          <w:ilvl w:val="0"/>
          <w:numId w:val="39"/>
        </w:numPr>
        <w:rPr>
          <w:rFonts w:eastAsiaTheme="minorEastAsia"/>
        </w:rPr>
      </w:pPr>
      <w:r>
        <w:rPr>
          <w:rFonts w:eastAsiaTheme="minorEastAsia"/>
        </w:rPr>
        <w:t>CIBWs</w:t>
      </w:r>
      <w:r w:rsidR="0062654F" w:rsidRPr="0062654F">
        <w:rPr>
          <w:rFonts w:eastAsiaTheme="minorEastAsia"/>
        </w:rPr>
        <w:t xml:space="preserve"> </w:t>
      </w:r>
      <w:r w:rsidR="00967B12">
        <w:rPr>
          <w:rFonts w:eastAsiaTheme="minorEastAsia"/>
        </w:rPr>
        <w:t xml:space="preserve">are believed to </w:t>
      </w:r>
      <w:r w:rsidR="00AC4928">
        <w:rPr>
          <w:rFonts w:eastAsiaTheme="minorEastAsia"/>
        </w:rPr>
        <w:t>mate</w:t>
      </w:r>
      <w:r w:rsidR="0062654F" w:rsidRPr="0062654F">
        <w:rPr>
          <w:rFonts w:eastAsiaTheme="minorEastAsia"/>
        </w:rPr>
        <w:t xml:space="preserve"> in </w:t>
      </w:r>
      <w:r w:rsidR="00967B12">
        <w:rPr>
          <w:rFonts w:eastAsiaTheme="minorEastAsia"/>
        </w:rPr>
        <w:t>late winter and</w:t>
      </w:r>
      <w:r w:rsidR="0062654F" w:rsidRPr="0062654F">
        <w:rPr>
          <w:rFonts w:eastAsiaTheme="minorEastAsia"/>
        </w:rPr>
        <w:t xml:space="preserve"> spring</w:t>
      </w:r>
      <w:r w:rsidR="00ED352C">
        <w:rPr>
          <w:rFonts w:eastAsiaTheme="minorEastAsia"/>
        </w:rPr>
        <w:t xml:space="preserve"> (</w:t>
      </w:r>
      <w:r w:rsidR="003B0E19" w:rsidRPr="00C173F2">
        <w:t>Lomac-MacNair</w:t>
      </w:r>
      <w:r w:rsidR="00ED352C">
        <w:rPr>
          <w:rFonts w:eastAsiaTheme="minorEastAsia"/>
        </w:rPr>
        <w:t xml:space="preserve"> et al.</w:t>
      </w:r>
      <w:r w:rsidR="0020069E">
        <w:rPr>
          <w:rFonts w:eastAsiaTheme="minorEastAsia"/>
        </w:rPr>
        <w:t>,</w:t>
      </w:r>
      <w:r w:rsidR="00ED352C">
        <w:rPr>
          <w:rFonts w:eastAsiaTheme="minorEastAsia"/>
        </w:rPr>
        <w:t xml:space="preserve"> 2015</w:t>
      </w:r>
      <w:proofErr w:type="gramStart"/>
      <w:r w:rsidR="00ED352C">
        <w:rPr>
          <w:rFonts w:eastAsiaTheme="minorEastAsia"/>
        </w:rPr>
        <w:t>)</w:t>
      </w:r>
      <w:r w:rsidR="0062654F" w:rsidRPr="0062654F">
        <w:rPr>
          <w:rFonts w:eastAsiaTheme="minorEastAsia"/>
        </w:rPr>
        <w:t>;</w:t>
      </w:r>
      <w:proofErr w:type="gramEnd"/>
    </w:p>
    <w:p w14:paraId="73407547" w14:textId="52F0BF94" w:rsidR="0062654F" w:rsidRPr="0062654F" w:rsidRDefault="009254BA" w:rsidP="0062654F">
      <w:pPr>
        <w:pStyle w:val="BodyText"/>
        <w:numPr>
          <w:ilvl w:val="0"/>
          <w:numId w:val="39"/>
        </w:numPr>
        <w:rPr>
          <w:rFonts w:eastAsiaTheme="minorEastAsia"/>
        </w:rPr>
      </w:pPr>
      <w:r>
        <w:rPr>
          <w:rFonts w:eastAsiaTheme="minorEastAsia"/>
        </w:rPr>
        <w:t>CIBWs</w:t>
      </w:r>
      <w:r w:rsidR="0062654F" w:rsidRPr="0062654F">
        <w:rPr>
          <w:rFonts w:eastAsiaTheme="minorEastAsia"/>
        </w:rPr>
        <w:t xml:space="preserve"> give birth in the </w:t>
      </w:r>
      <w:r w:rsidR="00ED352C">
        <w:rPr>
          <w:rFonts w:eastAsiaTheme="minorEastAsia"/>
        </w:rPr>
        <w:t>summer</w:t>
      </w:r>
      <w:r w:rsidR="00CA53FC">
        <w:rPr>
          <w:rFonts w:eastAsiaTheme="minorEastAsia"/>
        </w:rPr>
        <w:t xml:space="preserve"> of the next year</w:t>
      </w:r>
      <w:r w:rsidR="008F1B18">
        <w:rPr>
          <w:rFonts w:eastAsiaTheme="minorEastAsia"/>
        </w:rPr>
        <w:t xml:space="preserve"> following conception</w:t>
      </w:r>
      <w:r w:rsidR="00ED5638">
        <w:rPr>
          <w:rFonts w:eastAsiaTheme="minorEastAsia"/>
        </w:rPr>
        <w:t xml:space="preserve"> (Huntington, 2000)</w:t>
      </w:r>
      <w:r w:rsidR="0062654F" w:rsidRPr="0062654F">
        <w:rPr>
          <w:rFonts w:eastAsiaTheme="minorEastAsia"/>
        </w:rPr>
        <w:t>;</w:t>
      </w:r>
      <w:r w:rsidR="00ED352C">
        <w:rPr>
          <w:rFonts w:eastAsiaTheme="minorEastAsia"/>
        </w:rPr>
        <w:t xml:space="preserve"> and,</w:t>
      </w:r>
    </w:p>
    <w:p w14:paraId="54935566" w14:textId="6938C0EE" w:rsidR="0062654F" w:rsidRPr="0062654F" w:rsidRDefault="009254BA" w:rsidP="0062654F">
      <w:pPr>
        <w:pStyle w:val="BodyText"/>
        <w:numPr>
          <w:ilvl w:val="0"/>
          <w:numId w:val="39"/>
        </w:numPr>
        <w:rPr>
          <w:rFonts w:eastAsiaTheme="minorEastAsia"/>
        </w:rPr>
      </w:pPr>
      <w:r>
        <w:rPr>
          <w:rFonts w:eastAsiaTheme="minorEastAsia"/>
        </w:rPr>
        <w:t>CIBWs</w:t>
      </w:r>
      <w:r w:rsidR="0062654F" w:rsidRPr="0062654F">
        <w:rPr>
          <w:rFonts w:eastAsiaTheme="minorEastAsia"/>
        </w:rPr>
        <w:t xml:space="preserve"> </w:t>
      </w:r>
      <w:r>
        <w:rPr>
          <w:rFonts w:eastAsiaTheme="minorEastAsia"/>
        </w:rPr>
        <w:t>accumulate</w:t>
      </w:r>
      <w:r w:rsidRPr="0062654F">
        <w:rPr>
          <w:rFonts w:eastAsiaTheme="minorEastAsia"/>
        </w:rPr>
        <w:t xml:space="preserve"> </w:t>
      </w:r>
      <w:r w:rsidR="0062654F" w:rsidRPr="0062654F">
        <w:rPr>
          <w:rFonts w:eastAsiaTheme="minorEastAsia"/>
        </w:rPr>
        <w:t xml:space="preserve">an energy </w:t>
      </w:r>
      <w:r w:rsidRPr="0062654F">
        <w:rPr>
          <w:rFonts w:eastAsiaTheme="minorEastAsia"/>
        </w:rPr>
        <w:t xml:space="preserve">surplus during the summer </w:t>
      </w:r>
      <w:r>
        <w:rPr>
          <w:rFonts w:eastAsiaTheme="minorEastAsia"/>
        </w:rPr>
        <w:t xml:space="preserve">to offset an energy </w:t>
      </w:r>
      <w:r w:rsidR="0062654F" w:rsidRPr="0062654F">
        <w:rPr>
          <w:rFonts w:eastAsiaTheme="minorEastAsia"/>
        </w:rPr>
        <w:t>deficit during the winter</w:t>
      </w:r>
      <w:r w:rsidR="00EC6900">
        <w:rPr>
          <w:rFonts w:eastAsiaTheme="minorEastAsia"/>
        </w:rPr>
        <w:t xml:space="preserve"> (</w:t>
      </w:r>
      <w:r w:rsidR="00884A43" w:rsidRPr="00C65F7E">
        <w:t>Huntington</w:t>
      </w:r>
      <w:r w:rsidR="00884A43">
        <w:t>,</w:t>
      </w:r>
      <w:r w:rsidR="00884A43" w:rsidRPr="00C65F7E">
        <w:t xml:space="preserve"> 2000</w:t>
      </w:r>
      <w:r w:rsidR="00EC6900">
        <w:rPr>
          <w:rFonts w:eastAsiaTheme="minorEastAsia"/>
        </w:rPr>
        <w:t>)</w:t>
      </w:r>
      <w:r w:rsidR="0062654F" w:rsidRPr="0062654F">
        <w:rPr>
          <w:rFonts w:eastAsiaTheme="minorEastAsia"/>
        </w:rPr>
        <w:t>.</w:t>
      </w:r>
    </w:p>
    <w:p w14:paraId="3340120E" w14:textId="243929B3" w:rsidR="0062654F" w:rsidRPr="0062654F" w:rsidRDefault="0020069E" w:rsidP="0062654F">
      <w:pPr>
        <w:pStyle w:val="BodyText"/>
        <w:rPr>
          <w:rFonts w:eastAsiaTheme="minorEastAsia"/>
        </w:rPr>
      </w:pPr>
      <w:r>
        <w:rPr>
          <w:rFonts w:eastAsiaTheme="minorEastAsia"/>
        </w:rPr>
        <w:t>A</w:t>
      </w:r>
      <w:r w:rsidR="0062654F" w:rsidRPr="0062654F">
        <w:rPr>
          <w:rFonts w:eastAsiaTheme="minorEastAsia"/>
        </w:rPr>
        <w:t xml:space="preserve"> fetus must survive one winter—considered the critical season from an energy perspective—to develop into a viable calf. Therefore, beluga reproduction is most closely linked to prey availability from the previous year (lag-1 correlation).</w:t>
      </w:r>
    </w:p>
    <w:p w14:paraId="3C01816C" w14:textId="1BE99073" w:rsidR="0062654F" w:rsidRPr="0062654F" w:rsidRDefault="0062654F" w:rsidP="00FF680E">
      <w:pPr>
        <w:pStyle w:val="BodyText"/>
        <w:ind w:firstLine="360"/>
        <w:rPr>
          <w:rFonts w:eastAsiaTheme="minorEastAsia"/>
        </w:rPr>
      </w:pPr>
      <w:r w:rsidRPr="0062654F">
        <w:rPr>
          <w:rFonts w:eastAsiaTheme="minorEastAsia"/>
        </w:rPr>
        <w:t xml:space="preserve">The relationship between beluga survival and prey availability is more complex. Belugas store energy as blubber, and </w:t>
      </w:r>
      <w:r w:rsidR="00C2699D">
        <w:rPr>
          <w:rFonts w:eastAsiaTheme="minorEastAsia"/>
        </w:rPr>
        <w:t xml:space="preserve">lactation </w:t>
      </w:r>
      <w:r w:rsidRPr="0062654F">
        <w:rPr>
          <w:rFonts w:eastAsiaTheme="minorEastAsia"/>
        </w:rPr>
        <w:t xml:space="preserve">places additional energy demands on </w:t>
      </w:r>
      <w:r w:rsidR="00161739">
        <w:rPr>
          <w:rFonts w:eastAsiaTheme="minorEastAsia"/>
        </w:rPr>
        <w:t>reproductive females</w:t>
      </w:r>
      <w:r w:rsidRPr="0062654F">
        <w:rPr>
          <w:rFonts w:eastAsiaTheme="minorEastAsia"/>
        </w:rPr>
        <w:t xml:space="preserve">. </w:t>
      </w:r>
      <w:r w:rsidRPr="0062654F">
        <w:rPr>
          <w:rFonts w:eastAsiaTheme="minorEastAsia"/>
        </w:rPr>
        <w:lastRenderedPageBreak/>
        <w:t xml:space="preserve">Consequently, prey availability can have lasting effects. However, for practical purposes, the most relevant measure is the correlation between prey availability in </w:t>
      </w:r>
      <w:r w:rsidR="00161739">
        <w:rPr>
          <w:rFonts w:eastAsiaTheme="minorEastAsia"/>
        </w:rPr>
        <w:t>a</w:t>
      </w:r>
      <w:r w:rsidR="00161739" w:rsidRPr="0062654F">
        <w:rPr>
          <w:rFonts w:eastAsiaTheme="minorEastAsia"/>
        </w:rPr>
        <w:t xml:space="preserve"> </w:t>
      </w:r>
      <w:r w:rsidRPr="0062654F">
        <w:rPr>
          <w:rFonts w:eastAsiaTheme="minorEastAsia"/>
        </w:rPr>
        <w:t>year and the survival rate to the next year (unlagged correlation).</w:t>
      </w:r>
    </w:p>
    <w:p w14:paraId="20CEDA03" w14:textId="345B41A9" w:rsidR="0062654F" w:rsidRPr="0062654F" w:rsidRDefault="0062654F" w:rsidP="008C26E8">
      <w:pPr>
        <w:pStyle w:val="BodyText"/>
        <w:ind w:firstLine="360"/>
        <w:rPr>
          <w:rFonts w:eastAsiaTheme="minorEastAsia"/>
        </w:rPr>
      </w:pPr>
      <w:r w:rsidRPr="0062654F">
        <w:rPr>
          <w:rFonts w:eastAsiaTheme="minorEastAsia"/>
        </w:rPr>
        <w:t>When computing correlation coefficients, we used all data where a reproductive rate could be calculated</w:t>
      </w:r>
      <w:r w:rsidR="00161739">
        <w:rPr>
          <w:rFonts w:eastAsiaTheme="minorEastAsia"/>
        </w:rPr>
        <w:t>,</w:t>
      </w:r>
      <w:r w:rsidRPr="0062654F">
        <w:rPr>
          <w:rFonts w:eastAsiaTheme="minorEastAsia"/>
        </w:rPr>
        <w:t xml:space="preserve"> and an index of prey availability </w:t>
      </w:r>
      <w:r w:rsidR="00161739">
        <w:rPr>
          <w:rFonts w:eastAsiaTheme="minorEastAsia"/>
        </w:rPr>
        <w:t xml:space="preserve">that </w:t>
      </w:r>
      <w:r w:rsidRPr="0062654F">
        <w:rPr>
          <w:rFonts w:eastAsiaTheme="minorEastAsia"/>
        </w:rPr>
        <w:t xml:space="preserve">was available for the previous year. The specific variables </w:t>
      </w:r>
      <w:r w:rsidR="00CA53FC">
        <w:rPr>
          <w:rFonts w:eastAsiaTheme="minorEastAsia"/>
        </w:rPr>
        <w:t>included</w:t>
      </w:r>
      <w:r w:rsidRPr="0062654F">
        <w:rPr>
          <w:rFonts w:eastAsiaTheme="minorEastAsia"/>
        </w:rPr>
        <w:t>:</w:t>
      </w:r>
    </w:p>
    <w:p w14:paraId="3A8E6D65" w14:textId="3E6B7AE3" w:rsidR="0062654F" w:rsidRPr="0062654F" w:rsidRDefault="00A47C5D" w:rsidP="0062654F">
      <w:pPr>
        <w:pStyle w:val="BodyText"/>
        <w:numPr>
          <w:ilvl w:val="0"/>
          <w:numId w:val="40"/>
        </w:numPr>
        <w:rPr>
          <w:rFonts w:eastAsiaTheme="minorEastAsia"/>
        </w:rPr>
      </w:pPr>
      <w:r>
        <w:rPr>
          <w:rFonts w:eastAsiaTheme="minorEastAsia"/>
        </w:rPr>
        <w:t>The m</w:t>
      </w:r>
      <w:r w:rsidR="005A40B8">
        <w:rPr>
          <w:rFonts w:eastAsiaTheme="minorEastAsia"/>
        </w:rPr>
        <w:t>ature female</w:t>
      </w:r>
      <w:r w:rsidR="0062654F" w:rsidRPr="0062654F">
        <w:rPr>
          <w:rFonts w:eastAsiaTheme="minorEastAsia"/>
        </w:rPr>
        <w:t xml:space="preserve"> rate of reproduction between 2005 and 2017 and the biomass of annual Chinook run sizes </w:t>
      </w:r>
      <w:r w:rsidR="009A2633">
        <w:rPr>
          <w:rFonts w:eastAsiaTheme="minorEastAsia"/>
        </w:rPr>
        <w:t>for</w:t>
      </w:r>
      <w:r w:rsidR="0062654F" w:rsidRPr="0062654F">
        <w:rPr>
          <w:rFonts w:eastAsiaTheme="minorEastAsia"/>
        </w:rPr>
        <w:t xml:space="preserve"> the Susitna </w:t>
      </w:r>
      <w:r w:rsidR="00161739">
        <w:rPr>
          <w:rFonts w:eastAsiaTheme="minorEastAsia"/>
        </w:rPr>
        <w:t xml:space="preserve">River </w:t>
      </w:r>
      <w:r w:rsidR="0062654F" w:rsidRPr="0062654F">
        <w:rPr>
          <w:rFonts w:eastAsiaTheme="minorEastAsia"/>
        </w:rPr>
        <w:t>between 2004 and 2016.</w:t>
      </w:r>
    </w:p>
    <w:p w14:paraId="0507A066" w14:textId="17E937F4" w:rsidR="0062654F" w:rsidRPr="0062654F" w:rsidRDefault="00A47C5D" w:rsidP="0062654F">
      <w:pPr>
        <w:pStyle w:val="BodyText"/>
        <w:numPr>
          <w:ilvl w:val="0"/>
          <w:numId w:val="40"/>
        </w:numPr>
        <w:rPr>
          <w:rFonts w:eastAsiaTheme="minorEastAsia"/>
        </w:rPr>
      </w:pPr>
      <w:r>
        <w:rPr>
          <w:rFonts w:eastAsiaTheme="minorEastAsia"/>
        </w:rPr>
        <w:t>The m</w:t>
      </w:r>
      <w:r w:rsidR="005A40B8">
        <w:rPr>
          <w:rFonts w:eastAsiaTheme="minorEastAsia"/>
        </w:rPr>
        <w:t>ature female</w:t>
      </w:r>
      <w:r w:rsidR="0062654F" w:rsidRPr="0062654F">
        <w:rPr>
          <w:rFonts w:eastAsiaTheme="minorEastAsia"/>
        </w:rPr>
        <w:t xml:space="preserve"> rate of reproduction between 2005 and 2017 and the biomass of annual Chinook run sizes </w:t>
      </w:r>
      <w:r w:rsidR="009A2633">
        <w:rPr>
          <w:rFonts w:eastAsiaTheme="minorEastAsia"/>
        </w:rPr>
        <w:t>for</w:t>
      </w:r>
      <w:r w:rsidR="0062654F" w:rsidRPr="0062654F">
        <w:rPr>
          <w:rFonts w:eastAsiaTheme="minorEastAsia"/>
        </w:rPr>
        <w:t xml:space="preserve"> the Kenai</w:t>
      </w:r>
      <w:r w:rsidR="00161739">
        <w:rPr>
          <w:rFonts w:eastAsiaTheme="minorEastAsia"/>
        </w:rPr>
        <w:t xml:space="preserve"> River</w:t>
      </w:r>
      <w:r w:rsidR="0062654F" w:rsidRPr="0062654F">
        <w:rPr>
          <w:rFonts w:eastAsiaTheme="minorEastAsia"/>
        </w:rPr>
        <w:t xml:space="preserve"> between 2004 and 2016.</w:t>
      </w:r>
    </w:p>
    <w:p w14:paraId="10A12154" w14:textId="5E5655D2" w:rsidR="0062654F" w:rsidRPr="0062654F" w:rsidRDefault="00A47C5D" w:rsidP="0062654F">
      <w:pPr>
        <w:pStyle w:val="BodyText"/>
        <w:numPr>
          <w:ilvl w:val="0"/>
          <w:numId w:val="40"/>
        </w:numPr>
        <w:rPr>
          <w:rFonts w:eastAsiaTheme="minorEastAsia"/>
        </w:rPr>
      </w:pPr>
      <w:r>
        <w:rPr>
          <w:rFonts w:eastAsiaTheme="minorEastAsia"/>
        </w:rPr>
        <w:t>The m</w:t>
      </w:r>
      <w:r w:rsidR="005A40B8">
        <w:rPr>
          <w:rFonts w:eastAsiaTheme="minorEastAsia"/>
        </w:rPr>
        <w:t>ature female</w:t>
      </w:r>
      <w:r w:rsidR="0062654F" w:rsidRPr="0062654F">
        <w:rPr>
          <w:rFonts w:eastAsiaTheme="minorEastAsia"/>
        </w:rPr>
        <w:t xml:space="preserve"> rate of reproduction between 2007 and 2016 and the biomass of annual sockeye run sizes </w:t>
      </w:r>
      <w:r w:rsidR="009A2633">
        <w:rPr>
          <w:rFonts w:eastAsiaTheme="minorEastAsia"/>
        </w:rPr>
        <w:t>for</w:t>
      </w:r>
      <w:r w:rsidR="0062654F" w:rsidRPr="0062654F">
        <w:rPr>
          <w:rFonts w:eastAsiaTheme="minorEastAsia"/>
        </w:rPr>
        <w:t xml:space="preserve"> the Susitna </w:t>
      </w:r>
      <w:r w:rsidR="00161739">
        <w:rPr>
          <w:rFonts w:eastAsiaTheme="minorEastAsia"/>
        </w:rPr>
        <w:t xml:space="preserve">River </w:t>
      </w:r>
      <w:r w:rsidR="0062654F" w:rsidRPr="0062654F">
        <w:rPr>
          <w:rFonts w:eastAsiaTheme="minorEastAsia"/>
        </w:rPr>
        <w:t>between 2006 and 2015.</w:t>
      </w:r>
    </w:p>
    <w:p w14:paraId="108856CE" w14:textId="00C6CC86" w:rsidR="0062654F" w:rsidRPr="0062654F" w:rsidRDefault="00A47C5D" w:rsidP="0062654F">
      <w:pPr>
        <w:pStyle w:val="BodyText"/>
        <w:numPr>
          <w:ilvl w:val="0"/>
          <w:numId w:val="40"/>
        </w:numPr>
        <w:rPr>
          <w:rFonts w:eastAsiaTheme="minorEastAsia"/>
        </w:rPr>
      </w:pPr>
      <w:r>
        <w:rPr>
          <w:rFonts w:eastAsiaTheme="minorEastAsia"/>
        </w:rPr>
        <w:t>The m</w:t>
      </w:r>
      <w:r w:rsidR="005A40B8">
        <w:rPr>
          <w:rFonts w:eastAsiaTheme="minorEastAsia"/>
        </w:rPr>
        <w:t>ature female</w:t>
      </w:r>
      <w:r w:rsidR="0062654F" w:rsidRPr="0062654F">
        <w:rPr>
          <w:rFonts w:eastAsiaTheme="minorEastAsia"/>
        </w:rPr>
        <w:t xml:space="preserve"> rate of reproduction between 2005 and 2016 and the biomass of annual sockeye run sizes </w:t>
      </w:r>
      <w:r w:rsidR="009A2633">
        <w:rPr>
          <w:rFonts w:eastAsiaTheme="minorEastAsia"/>
        </w:rPr>
        <w:t>for</w:t>
      </w:r>
      <w:r w:rsidR="009A2633" w:rsidRPr="0062654F">
        <w:rPr>
          <w:rFonts w:eastAsiaTheme="minorEastAsia"/>
        </w:rPr>
        <w:t xml:space="preserve"> </w:t>
      </w:r>
      <w:r w:rsidR="0062654F" w:rsidRPr="0062654F">
        <w:rPr>
          <w:rFonts w:eastAsiaTheme="minorEastAsia"/>
        </w:rPr>
        <w:t>the Kenai</w:t>
      </w:r>
      <w:r w:rsidR="00EA5671">
        <w:rPr>
          <w:rFonts w:eastAsiaTheme="minorEastAsia"/>
        </w:rPr>
        <w:t xml:space="preserve"> and </w:t>
      </w:r>
      <w:r w:rsidR="0062654F" w:rsidRPr="0062654F">
        <w:rPr>
          <w:rFonts w:eastAsiaTheme="minorEastAsia"/>
        </w:rPr>
        <w:t xml:space="preserve">Kasilof </w:t>
      </w:r>
      <w:r w:rsidR="00161739">
        <w:rPr>
          <w:rFonts w:eastAsiaTheme="minorEastAsia"/>
        </w:rPr>
        <w:t xml:space="preserve">rivers </w:t>
      </w:r>
      <w:r w:rsidR="0062654F" w:rsidRPr="0062654F">
        <w:rPr>
          <w:rFonts w:eastAsiaTheme="minorEastAsia"/>
        </w:rPr>
        <w:t>between 2004 and 2015.</w:t>
      </w:r>
    </w:p>
    <w:p w14:paraId="5976D4A8" w14:textId="7D5DD2A9" w:rsidR="0062654F" w:rsidRPr="0062654F" w:rsidRDefault="0062654F" w:rsidP="0062654F">
      <w:pPr>
        <w:pStyle w:val="BodyText"/>
        <w:rPr>
          <w:rFonts w:eastAsiaTheme="minorEastAsia"/>
        </w:rPr>
      </w:pPr>
      <w:r w:rsidRPr="0062654F">
        <w:rPr>
          <w:rFonts w:eastAsiaTheme="minorEastAsia"/>
        </w:rPr>
        <w:t xml:space="preserve">Additionally, when computing correlation coefficients, we used all available data from years where both a </w:t>
      </w:r>
      <w:r w:rsidR="00CA53FC">
        <w:rPr>
          <w:rFonts w:eastAsiaTheme="minorEastAsia"/>
        </w:rPr>
        <w:t xml:space="preserve">beluga </w:t>
      </w:r>
      <w:r w:rsidRPr="0062654F">
        <w:rPr>
          <w:rFonts w:eastAsiaTheme="minorEastAsia"/>
        </w:rPr>
        <w:t xml:space="preserve">survival rate </w:t>
      </w:r>
      <w:r w:rsidR="00EA5671">
        <w:rPr>
          <w:rFonts w:eastAsiaTheme="minorEastAsia"/>
        </w:rPr>
        <w:t>or reproduction rate</w:t>
      </w:r>
      <w:r w:rsidRPr="0062654F">
        <w:rPr>
          <w:rFonts w:eastAsiaTheme="minorEastAsia"/>
        </w:rPr>
        <w:t xml:space="preserve"> and an index of prey availability were available. The specific variables we correlated </w:t>
      </w:r>
      <w:r w:rsidR="00161739">
        <w:rPr>
          <w:rFonts w:eastAsiaTheme="minorEastAsia"/>
        </w:rPr>
        <w:t>included</w:t>
      </w:r>
      <w:r w:rsidRPr="0062654F">
        <w:rPr>
          <w:rFonts w:eastAsiaTheme="minorEastAsia"/>
        </w:rPr>
        <w:t>:</w:t>
      </w:r>
    </w:p>
    <w:p w14:paraId="3EC9173C" w14:textId="33287999" w:rsidR="0062654F" w:rsidRPr="0062654F" w:rsidRDefault="0062654F" w:rsidP="0062654F">
      <w:pPr>
        <w:pStyle w:val="BodyText"/>
        <w:numPr>
          <w:ilvl w:val="0"/>
          <w:numId w:val="41"/>
        </w:numPr>
        <w:rPr>
          <w:rFonts w:eastAsiaTheme="minorEastAsia"/>
        </w:rPr>
      </w:pPr>
      <w:r w:rsidRPr="0062654F">
        <w:rPr>
          <w:rFonts w:eastAsiaTheme="minorEastAsia"/>
        </w:rPr>
        <w:t xml:space="preserve">Probability of surviving to the next year and the biomass of annual Chinook run sizes </w:t>
      </w:r>
      <w:r w:rsidR="009A2633">
        <w:rPr>
          <w:rFonts w:eastAsiaTheme="minorEastAsia"/>
        </w:rPr>
        <w:t>for</w:t>
      </w:r>
      <w:r w:rsidRPr="0062654F">
        <w:rPr>
          <w:rFonts w:eastAsiaTheme="minorEastAsia"/>
        </w:rPr>
        <w:t xml:space="preserve"> the Susitna </w:t>
      </w:r>
      <w:r w:rsidR="00161739">
        <w:rPr>
          <w:rFonts w:eastAsiaTheme="minorEastAsia"/>
        </w:rPr>
        <w:t xml:space="preserve">River </w:t>
      </w:r>
      <w:r w:rsidRPr="0062654F">
        <w:rPr>
          <w:rFonts w:eastAsiaTheme="minorEastAsia"/>
        </w:rPr>
        <w:t>between 2005 and 2017.</w:t>
      </w:r>
    </w:p>
    <w:p w14:paraId="438D2958" w14:textId="18C15A3D" w:rsidR="0062654F" w:rsidRPr="0062654F" w:rsidRDefault="0062654F" w:rsidP="0062654F">
      <w:pPr>
        <w:pStyle w:val="BodyText"/>
        <w:numPr>
          <w:ilvl w:val="0"/>
          <w:numId w:val="41"/>
        </w:numPr>
        <w:rPr>
          <w:rFonts w:eastAsiaTheme="minorEastAsia"/>
        </w:rPr>
      </w:pPr>
      <w:r w:rsidRPr="0062654F">
        <w:rPr>
          <w:rFonts w:eastAsiaTheme="minorEastAsia"/>
        </w:rPr>
        <w:t xml:space="preserve">Probability of surviving to the next year and the biomass of annual Chinook run sizes </w:t>
      </w:r>
      <w:r w:rsidR="009A2633">
        <w:rPr>
          <w:rFonts w:eastAsiaTheme="minorEastAsia"/>
        </w:rPr>
        <w:t>for</w:t>
      </w:r>
      <w:r w:rsidRPr="0062654F">
        <w:rPr>
          <w:rFonts w:eastAsiaTheme="minorEastAsia"/>
        </w:rPr>
        <w:t xml:space="preserve"> the Kenai </w:t>
      </w:r>
      <w:r w:rsidR="00161739">
        <w:rPr>
          <w:rFonts w:eastAsiaTheme="minorEastAsia"/>
        </w:rPr>
        <w:t xml:space="preserve">River </w:t>
      </w:r>
      <w:r w:rsidRPr="0062654F">
        <w:rPr>
          <w:rFonts w:eastAsiaTheme="minorEastAsia"/>
        </w:rPr>
        <w:t>between 2005 and 2017.</w:t>
      </w:r>
    </w:p>
    <w:p w14:paraId="1977F8ED" w14:textId="0128B01E" w:rsidR="0062654F" w:rsidRPr="0062654F" w:rsidRDefault="0062654F" w:rsidP="0062654F">
      <w:pPr>
        <w:pStyle w:val="BodyText"/>
        <w:numPr>
          <w:ilvl w:val="0"/>
          <w:numId w:val="41"/>
        </w:numPr>
        <w:rPr>
          <w:rFonts w:eastAsiaTheme="minorEastAsia"/>
        </w:rPr>
      </w:pPr>
      <w:r w:rsidRPr="0062654F">
        <w:rPr>
          <w:rFonts w:eastAsiaTheme="minorEastAsia"/>
        </w:rPr>
        <w:t xml:space="preserve">Probability of surviving to the next year and the biomass of annual sockeye run sizes </w:t>
      </w:r>
      <w:r w:rsidR="009A2633">
        <w:rPr>
          <w:rFonts w:eastAsiaTheme="minorEastAsia"/>
        </w:rPr>
        <w:t>for</w:t>
      </w:r>
      <w:r w:rsidRPr="0062654F">
        <w:rPr>
          <w:rFonts w:eastAsiaTheme="minorEastAsia"/>
        </w:rPr>
        <w:t xml:space="preserve"> the </w:t>
      </w:r>
      <w:del w:id="18" w:author="Bernard, Jordan W (DFG)" w:date="2025-03-17T13:45:00Z" w16du:dateUtc="2025-03-17T21:45:00Z">
        <w:r w:rsidRPr="0062654F" w:rsidDel="00AB203B">
          <w:rPr>
            <w:rFonts w:eastAsiaTheme="minorEastAsia"/>
          </w:rPr>
          <w:delText xml:space="preserve">Kenai </w:delText>
        </w:r>
      </w:del>
      <w:ins w:id="19" w:author="Bernard, Jordan W (DFG)" w:date="2025-03-17T13:45:00Z" w16du:dateUtc="2025-03-17T21:45:00Z">
        <w:r w:rsidR="00AB203B">
          <w:rPr>
            <w:rFonts w:eastAsiaTheme="minorEastAsia"/>
          </w:rPr>
          <w:t>Susitna</w:t>
        </w:r>
        <w:r w:rsidR="00AB203B" w:rsidRPr="0062654F">
          <w:rPr>
            <w:rFonts w:eastAsiaTheme="minorEastAsia"/>
          </w:rPr>
          <w:t xml:space="preserve"> </w:t>
        </w:r>
      </w:ins>
      <w:r w:rsidR="00161739">
        <w:rPr>
          <w:rFonts w:eastAsiaTheme="minorEastAsia"/>
        </w:rPr>
        <w:t xml:space="preserve">River </w:t>
      </w:r>
      <w:r w:rsidRPr="0062654F">
        <w:rPr>
          <w:rFonts w:eastAsiaTheme="minorEastAsia"/>
        </w:rPr>
        <w:t>between 2006 and 2015.</w:t>
      </w:r>
    </w:p>
    <w:p w14:paraId="2A955B6A" w14:textId="06A26E9A" w:rsidR="0062654F" w:rsidRPr="0062654F" w:rsidRDefault="0062654F" w:rsidP="0062654F">
      <w:pPr>
        <w:pStyle w:val="BodyText"/>
        <w:numPr>
          <w:ilvl w:val="0"/>
          <w:numId w:val="41"/>
        </w:numPr>
        <w:rPr>
          <w:rFonts w:eastAsiaTheme="minorEastAsia"/>
        </w:rPr>
      </w:pPr>
      <w:commentRangeStart w:id="20"/>
      <w:commentRangeStart w:id="21"/>
      <w:r w:rsidRPr="0062654F">
        <w:rPr>
          <w:rFonts w:eastAsiaTheme="minorEastAsia"/>
        </w:rPr>
        <w:lastRenderedPageBreak/>
        <w:t xml:space="preserve">Probability of surviving to the next year and the biomass of annual sockeye run sizes </w:t>
      </w:r>
      <w:r w:rsidR="009A2633">
        <w:rPr>
          <w:rFonts w:eastAsiaTheme="minorEastAsia"/>
        </w:rPr>
        <w:t>for</w:t>
      </w:r>
      <w:r w:rsidRPr="0062654F">
        <w:rPr>
          <w:rFonts w:eastAsiaTheme="minorEastAsia"/>
        </w:rPr>
        <w:t xml:space="preserve"> the Kenai </w:t>
      </w:r>
      <w:r w:rsidR="00161739">
        <w:rPr>
          <w:rFonts w:eastAsiaTheme="minorEastAsia"/>
        </w:rPr>
        <w:t xml:space="preserve">River </w:t>
      </w:r>
      <w:r w:rsidRPr="0062654F">
        <w:rPr>
          <w:rFonts w:eastAsiaTheme="minorEastAsia"/>
        </w:rPr>
        <w:t>between 2005 and 2015.</w:t>
      </w:r>
      <w:commentRangeEnd w:id="20"/>
      <w:r w:rsidR="00DB2651">
        <w:rPr>
          <w:rStyle w:val="CommentReference"/>
          <w:rFonts w:cs="Times New Roman"/>
        </w:rPr>
        <w:commentReference w:id="20"/>
      </w:r>
      <w:commentRangeEnd w:id="21"/>
      <w:r w:rsidR="00AB203B">
        <w:rPr>
          <w:rStyle w:val="CommentReference"/>
          <w:rFonts w:cs="Times New Roman"/>
        </w:rPr>
        <w:commentReference w:id="21"/>
      </w:r>
    </w:p>
    <w:p w14:paraId="5902200F" w14:textId="2079C5D1" w:rsidR="00055535" w:rsidRPr="00E52B94" w:rsidRDefault="0062654F" w:rsidP="00C11380">
      <w:pPr>
        <w:pStyle w:val="BodyText"/>
        <w:ind w:firstLine="360"/>
        <w:rPr>
          <w:rFonts w:eastAsiaTheme="minorEastAsia"/>
        </w:rPr>
      </w:pPr>
      <w:r w:rsidRPr="0062654F">
        <w:rPr>
          <w:rFonts w:eastAsiaTheme="minorEastAsia"/>
        </w:rPr>
        <w:t>Results were summarized using a Bayesian strength-of-evidence approach. Inverse cumulative posterior distributions were used to evaluate the probability that the correlation between two variables exceeded a</w:t>
      </w:r>
      <w:r w:rsidR="00E063B3">
        <w:rPr>
          <w:rFonts w:eastAsiaTheme="minorEastAsia"/>
        </w:rPr>
        <w:t>ny</w:t>
      </w:r>
      <w:r w:rsidRPr="0062654F">
        <w:rPr>
          <w:rFonts w:eastAsiaTheme="minorEastAsia"/>
        </w:rPr>
        <w:t xml:space="preserve"> value. It should be noted that we did not account for uncertainty in prey availability in our correlation analysis</w:t>
      </w:r>
      <w:r w:rsidR="007D343D">
        <w:rPr>
          <w:rFonts w:eastAsiaTheme="minorEastAsia"/>
        </w:rPr>
        <w:t>; f</w:t>
      </w:r>
      <w:r w:rsidRPr="0062654F">
        <w:rPr>
          <w:rFonts w:eastAsiaTheme="minorEastAsia"/>
        </w:rPr>
        <w:t>ixed estimates of prey biomass were utilized in correlation coefficient calculations.</w:t>
      </w:r>
    </w:p>
    <w:p w14:paraId="47CE15D4" w14:textId="33C29D94" w:rsidR="0049574E" w:rsidRPr="007B543B" w:rsidRDefault="007B543B" w:rsidP="0049574E">
      <w:pPr>
        <w:pStyle w:val="BodyText"/>
        <w:rPr>
          <w:rFonts w:eastAsiaTheme="minorEastAsia"/>
          <w:b/>
          <w:bCs/>
        </w:rPr>
      </w:pPr>
      <w:r w:rsidRPr="007B543B">
        <w:rPr>
          <w:rFonts w:eastAsiaTheme="minorEastAsia"/>
          <w:b/>
          <w:bCs/>
        </w:rPr>
        <w:t>3. Results</w:t>
      </w:r>
    </w:p>
    <w:p w14:paraId="6475719F" w14:textId="3038D5DE" w:rsidR="00E21819" w:rsidRPr="0073286C" w:rsidRDefault="0073286C" w:rsidP="00BA0A68">
      <w:pPr>
        <w:pStyle w:val="BodyText"/>
        <w:rPr>
          <w:b/>
          <w:bCs/>
        </w:rPr>
      </w:pPr>
      <w:r w:rsidRPr="0073286C">
        <w:rPr>
          <w:b/>
          <w:bCs/>
        </w:rPr>
        <w:t>3.</w:t>
      </w:r>
      <w:r w:rsidR="000F2BAD">
        <w:rPr>
          <w:b/>
          <w:bCs/>
        </w:rPr>
        <w:t>1</w:t>
      </w:r>
      <w:r w:rsidR="000F2BAD" w:rsidRPr="0073286C">
        <w:rPr>
          <w:b/>
          <w:bCs/>
        </w:rPr>
        <w:t xml:space="preserve"> </w:t>
      </w:r>
      <w:r w:rsidRPr="0073286C">
        <w:rPr>
          <w:b/>
          <w:bCs/>
        </w:rPr>
        <w:t xml:space="preserve">Trends in </w:t>
      </w:r>
      <w:r w:rsidR="006A01D6">
        <w:rPr>
          <w:b/>
          <w:bCs/>
        </w:rPr>
        <w:t>Salmon Biomass</w:t>
      </w:r>
      <w:r w:rsidR="00E22543">
        <w:rPr>
          <w:b/>
          <w:bCs/>
        </w:rPr>
        <w:t xml:space="preserve"> and Run Size</w:t>
      </w:r>
    </w:p>
    <w:p w14:paraId="6A2AD9B3" w14:textId="0FE433B5" w:rsidR="004A3FCA" w:rsidRPr="00C11380" w:rsidRDefault="009D4577" w:rsidP="00490245">
      <w:pPr>
        <w:pStyle w:val="BodyText"/>
        <w:rPr>
          <w:rStyle w:val="CommentReference"/>
          <w:rFonts w:cs="Times New Roman"/>
          <w:sz w:val="24"/>
          <w:szCs w:val="24"/>
        </w:rPr>
      </w:pPr>
      <w:bookmarkStart w:id="22" w:name="_Hlk185851820"/>
      <w:r>
        <w:t>Chinook</w:t>
      </w:r>
      <w:r w:rsidRPr="00C65F7E">
        <w:t xml:space="preserve"> salmon biomass is markedly </w:t>
      </w:r>
      <w:r>
        <w:t>lower</w:t>
      </w:r>
      <w:r w:rsidRPr="00C65F7E">
        <w:t xml:space="preserve"> </w:t>
      </w:r>
      <w:r>
        <w:t>than sockeye</w:t>
      </w:r>
      <w:r w:rsidRPr="00C65F7E">
        <w:t xml:space="preserve"> salmon</w:t>
      </w:r>
      <w:r>
        <w:t xml:space="preserve"> biomass</w:t>
      </w:r>
      <w:r w:rsidRPr="00C65F7E">
        <w:t xml:space="preserve"> in UCI</w:t>
      </w:r>
      <w:r>
        <w:t xml:space="preserve">, with a higher proportion of Chinook salmon </w:t>
      </w:r>
      <w:r w:rsidR="009A2633">
        <w:t>returning to</w:t>
      </w:r>
      <w:r>
        <w:t xml:space="preserve"> the Susitna River compared to the Kenai and Kasilof rivers</w:t>
      </w:r>
      <w:r w:rsidRPr="00C65F7E">
        <w:t>. Between</w:t>
      </w:r>
      <w:r w:rsidRPr="00C65F7E">
        <w:rPr>
          <w:rFonts w:eastAsiaTheme="minorEastAsia"/>
        </w:rPr>
        <w:t xml:space="preserve"> 2006 and 2015, the average annual </w:t>
      </w:r>
      <w:r>
        <w:rPr>
          <w:rFonts w:eastAsiaTheme="minorEastAsia"/>
        </w:rPr>
        <w:t>biomass of</w:t>
      </w:r>
      <w:r w:rsidRPr="00C65F7E">
        <w:rPr>
          <w:rFonts w:eastAsiaTheme="minorEastAsia"/>
        </w:rPr>
        <w:t xml:space="preserve"> Susitna Chinook salmon</w:t>
      </w:r>
      <w:r>
        <w:rPr>
          <w:rFonts w:eastAsiaTheme="minorEastAsia"/>
        </w:rPr>
        <w:t xml:space="preserve"> was </w:t>
      </w:r>
      <w:r w:rsidRPr="00C65F7E">
        <w:rPr>
          <w:rFonts w:eastAsiaTheme="minorEastAsia"/>
        </w:rPr>
        <w:t>448 metric tons</w:t>
      </w:r>
      <w:r>
        <w:rPr>
          <w:rFonts w:eastAsiaTheme="minorEastAsia"/>
        </w:rPr>
        <w:t xml:space="preserve">, compared to </w:t>
      </w:r>
      <w:r w:rsidRPr="00C65F7E">
        <w:rPr>
          <w:rFonts w:eastAsiaTheme="minorEastAsia"/>
        </w:rPr>
        <w:t>1,169 metric tons</w:t>
      </w:r>
      <w:r>
        <w:rPr>
          <w:rFonts w:eastAsiaTheme="minorEastAsia"/>
        </w:rPr>
        <w:t xml:space="preserve"> of Susitna sockeye salmon</w:t>
      </w:r>
      <w:r>
        <w:t>, resulting in a Chinook-to-sockeye biomass ratio of 0.38.</w:t>
      </w:r>
      <w:r>
        <w:rPr>
          <w:rFonts w:eastAsiaTheme="minorEastAsia"/>
        </w:rPr>
        <w:t xml:space="preserve"> </w:t>
      </w:r>
      <w:r w:rsidR="009A2633">
        <w:rPr>
          <w:rFonts w:eastAsiaTheme="minorEastAsia"/>
        </w:rPr>
        <w:t>For</w:t>
      </w:r>
      <w:r>
        <w:rPr>
          <w:rFonts w:eastAsiaTheme="minorEastAsia"/>
        </w:rPr>
        <w:t xml:space="preserve"> the Kenai River, between 1986 and 2015, the average annual biomass was </w:t>
      </w:r>
      <w:r w:rsidRPr="00C65F7E">
        <w:rPr>
          <w:rFonts w:eastAsiaTheme="minorEastAsia"/>
        </w:rPr>
        <w:t xml:space="preserve">288 metric tons </w:t>
      </w:r>
      <w:r>
        <w:rPr>
          <w:rFonts w:eastAsiaTheme="minorEastAsia"/>
        </w:rPr>
        <w:t>of</w:t>
      </w:r>
      <w:r w:rsidRPr="00C65F7E">
        <w:rPr>
          <w:rFonts w:eastAsiaTheme="minorEastAsia"/>
        </w:rPr>
        <w:t xml:space="preserve"> Chinook salmon</w:t>
      </w:r>
      <w:r>
        <w:rPr>
          <w:rFonts w:eastAsiaTheme="minorEastAsia"/>
        </w:rPr>
        <w:t xml:space="preserve"> and </w:t>
      </w:r>
      <w:r w:rsidRPr="00C65F7E">
        <w:rPr>
          <w:rFonts w:eastAsiaTheme="minorEastAsia"/>
        </w:rPr>
        <w:t xml:space="preserve">9,680 metric tons </w:t>
      </w:r>
      <w:r>
        <w:rPr>
          <w:rFonts w:eastAsiaTheme="minorEastAsia"/>
        </w:rPr>
        <w:t>of</w:t>
      </w:r>
      <w:r w:rsidRPr="00C65F7E">
        <w:rPr>
          <w:rFonts w:eastAsiaTheme="minorEastAsia"/>
        </w:rPr>
        <w:t xml:space="preserve"> sockeye salmon</w:t>
      </w:r>
      <w:r>
        <w:t>, resulting in a Chinook-to-sockeye biomass ratio of 0.03</w:t>
      </w:r>
      <w:r w:rsidRPr="00C65F7E">
        <w:rPr>
          <w:rFonts w:eastAsiaTheme="minorEastAsia"/>
        </w:rPr>
        <w:t>.</w:t>
      </w:r>
      <w:r w:rsidR="00C14CC3" w:rsidRPr="00C14CC3">
        <w:rPr>
          <w:rFonts w:cs="Times New Roman"/>
        </w:rPr>
        <w:t xml:space="preserve"> </w:t>
      </w:r>
      <w:r w:rsidR="006F7B17">
        <w:t xml:space="preserve">It is important to note that the statistics above include all Chinook salmon, regardless of size, for the Susitna River, whereas only Chinook salmon greater than 75 cm mid-eye-to-tail-fork length were included for the Kenai River. </w:t>
      </w:r>
      <w:r w:rsidR="00272FAA" w:rsidRPr="00272FAA">
        <w:t xml:space="preserve">As a result, estimates of </w:t>
      </w:r>
      <w:r w:rsidR="009A2633">
        <w:t xml:space="preserve">Kenai </w:t>
      </w:r>
      <w:r w:rsidR="00272FAA" w:rsidRPr="00272FAA">
        <w:t xml:space="preserve">Chinook salmon biomass are likely </w:t>
      </w:r>
      <w:r w:rsidR="004B0984">
        <w:t>underestimates</w:t>
      </w:r>
      <w:r w:rsidR="00272FAA" w:rsidRPr="00272FAA">
        <w:t>.</w:t>
      </w:r>
      <w:r w:rsidR="004B0984">
        <w:t xml:space="preserve"> </w:t>
      </w:r>
    </w:p>
    <w:p w14:paraId="120C5DF8" w14:textId="604D90D5" w:rsidR="00BE1FD8" w:rsidRPr="00C65F7E" w:rsidRDefault="00BE1FD8" w:rsidP="00C11380">
      <w:pPr>
        <w:pStyle w:val="BodyText"/>
        <w:ind w:firstLine="720"/>
      </w:pPr>
      <w:bookmarkStart w:id="23" w:name="_Hlk185851930"/>
      <w:bookmarkEnd w:id="22"/>
      <w:r w:rsidRPr="00C65F7E">
        <w:rPr>
          <w:rFonts w:eastAsiaTheme="minorEastAsia"/>
          <w:szCs w:val="22"/>
        </w:rPr>
        <w:t>Chinook salmon in UCI has decline</w:t>
      </w:r>
      <w:r w:rsidR="001E0A53">
        <w:rPr>
          <w:rFonts w:eastAsiaTheme="minorEastAsia"/>
          <w:szCs w:val="22"/>
        </w:rPr>
        <w:t>d</w:t>
      </w:r>
      <w:r w:rsidRPr="00C65F7E">
        <w:rPr>
          <w:rFonts w:eastAsiaTheme="minorEastAsia"/>
          <w:szCs w:val="22"/>
        </w:rPr>
        <w:t xml:space="preserve"> </w:t>
      </w:r>
      <w:r w:rsidR="000C261F" w:rsidRPr="00C65F7E">
        <w:rPr>
          <w:rFonts w:eastAsiaTheme="minorEastAsia"/>
          <w:szCs w:val="22"/>
        </w:rPr>
        <w:t>significant</w:t>
      </w:r>
      <w:r w:rsidR="000C261F">
        <w:rPr>
          <w:rFonts w:eastAsiaTheme="minorEastAsia"/>
          <w:szCs w:val="22"/>
        </w:rPr>
        <w:t>ly</w:t>
      </w:r>
      <w:r w:rsidR="000C261F" w:rsidRPr="00C65F7E">
        <w:rPr>
          <w:rFonts w:eastAsiaTheme="minorEastAsia"/>
          <w:szCs w:val="22"/>
        </w:rPr>
        <w:t xml:space="preserve"> </w:t>
      </w:r>
      <w:r w:rsidRPr="00C65F7E">
        <w:rPr>
          <w:rFonts w:eastAsiaTheme="minorEastAsia"/>
          <w:szCs w:val="22"/>
        </w:rPr>
        <w:t>over the past 30 years (</w:t>
      </w:r>
      <w:r w:rsidR="00E77151" w:rsidRPr="00C65F7E">
        <w:rPr>
          <w:rFonts w:eastAsiaTheme="minorEastAsia"/>
          <w:szCs w:val="22"/>
        </w:rPr>
        <w:fldChar w:fldCharType="begin"/>
      </w:r>
      <w:r w:rsidR="00E77151" w:rsidRPr="00C65F7E">
        <w:rPr>
          <w:rFonts w:eastAsiaTheme="minorEastAsia"/>
          <w:szCs w:val="22"/>
        </w:rPr>
        <w:instrText xml:space="preserve"> REF _Ref156835539 \h </w:instrText>
      </w:r>
      <w:r w:rsidR="00E77151" w:rsidRPr="00C65F7E">
        <w:rPr>
          <w:rFonts w:eastAsiaTheme="minorEastAsia"/>
          <w:szCs w:val="22"/>
        </w:rPr>
      </w:r>
      <w:r w:rsidR="00E77151" w:rsidRPr="00C65F7E">
        <w:rPr>
          <w:rFonts w:eastAsiaTheme="minorEastAsia"/>
          <w:szCs w:val="22"/>
        </w:rPr>
        <w:fldChar w:fldCharType="separate"/>
      </w:r>
      <w:r w:rsidR="00E77151" w:rsidRPr="00C65F7E">
        <w:t xml:space="preserve">Figure </w:t>
      </w:r>
      <w:r w:rsidR="00E77151">
        <w:t>5</w:t>
      </w:r>
      <w:r w:rsidR="00E77151" w:rsidRPr="00C65F7E">
        <w:rPr>
          <w:rFonts w:eastAsiaTheme="minorEastAsia"/>
          <w:szCs w:val="22"/>
        </w:rPr>
        <w:fldChar w:fldCharType="end"/>
      </w:r>
      <w:r w:rsidRPr="00C65F7E">
        <w:rPr>
          <w:rFonts w:eastAsiaTheme="minorEastAsia"/>
          <w:szCs w:val="22"/>
        </w:rPr>
        <w:t>). The size of major runs in the UCI</w:t>
      </w:r>
      <w:r w:rsidR="006A01D6">
        <w:rPr>
          <w:rFonts w:eastAsiaTheme="minorEastAsia"/>
          <w:szCs w:val="22"/>
        </w:rPr>
        <w:t>,</w:t>
      </w:r>
      <w:r w:rsidRPr="00C65F7E">
        <w:rPr>
          <w:rFonts w:eastAsiaTheme="minorEastAsia"/>
          <w:szCs w:val="22"/>
        </w:rPr>
        <w:t xml:space="preserve"> </w:t>
      </w:r>
      <w:r w:rsidR="00D11D5B">
        <w:rPr>
          <w:rFonts w:eastAsiaTheme="minorEastAsia"/>
          <w:szCs w:val="22"/>
        </w:rPr>
        <w:t xml:space="preserve">measured </w:t>
      </w:r>
      <w:r w:rsidR="006A01D6">
        <w:rPr>
          <w:rFonts w:eastAsiaTheme="minorEastAsia"/>
          <w:szCs w:val="22"/>
        </w:rPr>
        <w:t>in</w:t>
      </w:r>
      <w:r w:rsidR="00D11D5B">
        <w:rPr>
          <w:rFonts w:eastAsiaTheme="minorEastAsia"/>
          <w:szCs w:val="22"/>
        </w:rPr>
        <w:t xml:space="preserve"> metric tons</w:t>
      </w:r>
      <w:r w:rsidR="006A01D6">
        <w:rPr>
          <w:rFonts w:eastAsiaTheme="minorEastAsia"/>
          <w:szCs w:val="22"/>
        </w:rPr>
        <w:t>,</w:t>
      </w:r>
      <w:r w:rsidR="00D11D5B">
        <w:rPr>
          <w:rFonts w:eastAsiaTheme="minorEastAsia"/>
          <w:szCs w:val="22"/>
        </w:rPr>
        <w:t xml:space="preserve"> </w:t>
      </w:r>
      <w:r w:rsidRPr="00C65F7E">
        <w:rPr>
          <w:rFonts w:eastAsiaTheme="minorEastAsia"/>
          <w:szCs w:val="22"/>
        </w:rPr>
        <w:t xml:space="preserve">dipped significantly around 2008. </w:t>
      </w:r>
      <w:r w:rsidR="008E6670">
        <w:rPr>
          <w:rFonts w:eastAsiaTheme="minorEastAsia"/>
          <w:szCs w:val="22"/>
        </w:rPr>
        <w:t xml:space="preserve">For the Susitna </w:t>
      </w:r>
      <w:r w:rsidR="005B7AD5">
        <w:rPr>
          <w:rFonts w:eastAsiaTheme="minorEastAsia"/>
          <w:szCs w:val="22"/>
        </w:rPr>
        <w:t>River</w:t>
      </w:r>
      <w:r w:rsidR="008E6670">
        <w:rPr>
          <w:rFonts w:eastAsiaTheme="minorEastAsia"/>
          <w:szCs w:val="22"/>
        </w:rPr>
        <w:t>, between</w:t>
      </w:r>
      <w:r w:rsidR="000C261F" w:rsidRPr="00C65F7E">
        <w:rPr>
          <w:rFonts w:eastAsiaTheme="minorEastAsia"/>
          <w:szCs w:val="22"/>
        </w:rPr>
        <w:t xml:space="preserve"> </w:t>
      </w:r>
      <w:r w:rsidRPr="00C65F7E">
        <w:rPr>
          <w:rFonts w:eastAsiaTheme="minorEastAsia"/>
          <w:szCs w:val="22"/>
        </w:rPr>
        <w:t>1986</w:t>
      </w:r>
      <w:r w:rsidR="008E6670">
        <w:rPr>
          <w:rFonts w:eastAsiaTheme="minorEastAsia"/>
          <w:szCs w:val="22"/>
        </w:rPr>
        <w:t xml:space="preserve"> and </w:t>
      </w:r>
      <w:r w:rsidRPr="00C65F7E">
        <w:rPr>
          <w:rFonts w:eastAsiaTheme="minorEastAsia"/>
          <w:szCs w:val="22"/>
        </w:rPr>
        <w:t>2008</w:t>
      </w:r>
      <w:r w:rsidR="000C261F">
        <w:rPr>
          <w:rFonts w:eastAsiaTheme="minorEastAsia"/>
          <w:szCs w:val="22"/>
        </w:rPr>
        <w:t xml:space="preserve"> the</w:t>
      </w:r>
      <w:r w:rsidR="00402BC6">
        <w:rPr>
          <w:rFonts w:eastAsiaTheme="minorEastAsia"/>
          <w:szCs w:val="22"/>
        </w:rPr>
        <w:t xml:space="preserve"> </w:t>
      </w:r>
      <w:r w:rsidRPr="00C65F7E">
        <w:rPr>
          <w:rFonts w:eastAsiaTheme="minorEastAsia"/>
          <w:szCs w:val="22"/>
        </w:rPr>
        <w:t xml:space="preserve">average annual run of </w:t>
      </w:r>
      <w:r w:rsidR="000C261F" w:rsidRPr="00C65F7E">
        <w:rPr>
          <w:rFonts w:eastAsiaTheme="minorEastAsia"/>
          <w:szCs w:val="22"/>
        </w:rPr>
        <w:t xml:space="preserve">Chinook salmon </w:t>
      </w:r>
      <w:r w:rsidR="000C261F">
        <w:rPr>
          <w:rFonts w:eastAsiaTheme="minorEastAsia"/>
          <w:szCs w:val="22"/>
        </w:rPr>
        <w:t>was</w:t>
      </w:r>
      <w:r w:rsidR="000C261F" w:rsidRPr="00C65F7E">
        <w:rPr>
          <w:rFonts w:eastAsiaTheme="minorEastAsia"/>
          <w:szCs w:val="22"/>
        </w:rPr>
        <w:t xml:space="preserve"> </w:t>
      </w:r>
      <w:r w:rsidRPr="00C65F7E">
        <w:rPr>
          <w:rFonts w:eastAsiaTheme="minorEastAsia"/>
          <w:szCs w:val="22"/>
        </w:rPr>
        <w:t>about 800 metric tons</w:t>
      </w:r>
      <w:r w:rsidR="000C261F">
        <w:rPr>
          <w:rFonts w:eastAsiaTheme="minorEastAsia"/>
          <w:szCs w:val="22"/>
        </w:rPr>
        <w:t>, which</w:t>
      </w:r>
      <w:r w:rsidR="00402BC6">
        <w:rPr>
          <w:rFonts w:eastAsiaTheme="minorEastAsia"/>
          <w:szCs w:val="22"/>
        </w:rPr>
        <w:t xml:space="preserve"> </w:t>
      </w:r>
      <w:r w:rsidRPr="00C65F7E">
        <w:rPr>
          <w:rFonts w:eastAsiaTheme="minorEastAsia"/>
          <w:szCs w:val="22"/>
        </w:rPr>
        <w:t>dec</w:t>
      </w:r>
      <w:r w:rsidR="000C261F">
        <w:rPr>
          <w:rFonts w:eastAsiaTheme="minorEastAsia"/>
          <w:szCs w:val="22"/>
        </w:rPr>
        <w:t>lined</w:t>
      </w:r>
      <w:r w:rsidRPr="00C65F7E">
        <w:rPr>
          <w:rFonts w:eastAsiaTheme="minorEastAsia"/>
          <w:szCs w:val="22"/>
        </w:rPr>
        <w:t xml:space="preserve"> to 305 metric tons between 2009 and 2021. </w:t>
      </w:r>
      <w:r w:rsidR="008E6670">
        <w:rPr>
          <w:rFonts w:eastAsiaTheme="minorEastAsia"/>
          <w:szCs w:val="22"/>
        </w:rPr>
        <w:t>For the Kenai River</w:t>
      </w:r>
      <w:r w:rsidRPr="00C65F7E">
        <w:rPr>
          <w:rFonts w:eastAsiaTheme="minorEastAsia"/>
          <w:szCs w:val="22"/>
        </w:rPr>
        <w:t xml:space="preserve">, </w:t>
      </w:r>
      <w:r w:rsidR="008E6670">
        <w:rPr>
          <w:rFonts w:eastAsiaTheme="minorEastAsia"/>
          <w:szCs w:val="22"/>
        </w:rPr>
        <w:lastRenderedPageBreak/>
        <w:t>between</w:t>
      </w:r>
      <w:r w:rsidR="000C261F">
        <w:rPr>
          <w:rFonts w:eastAsiaTheme="minorEastAsia"/>
          <w:szCs w:val="22"/>
        </w:rPr>
        <w:t xml:space="preserve"> </w:t>
      </w:r>
      <w:r w:rsidR="000C261F" w:rsidRPr="00C65F7E">
        <w:rPr>
          <w:rFonts w:eastAsiaTheme="minorEastAsia"/>
          <w:szCs w:val="22"/>
        </w:rPr>
        <w:t>1986</w:t>
      </w:r>
      <w:r w:rsidR="008E6670">
        <w:rPr>
          <w:rFonts w:eastAsiaTheme="minorEastAsia"/>
          <w:szCs w:val="22"/>
        </w:rPr>
        <w:t xml:space="preserve"> and </w:t>
      </w:r>
      <w:r w:rsidR="000C261F" w:rsidRPr="00C65F7E">
        <w:rPr>
          <w:rFonts w:eastAsiaTheme="minorEastAsia"/>
          <w:szCs w:val="22"/>
        </w:rPr>
        <w:t>2008</w:t>
      </w:r>
      <w:r w:rsidR="008E6670">
        <w:rPr>
          <w:rFonts w:eastAsiaTheme="minorEastAsia"/>
          <w:szCs w:val="22"/>
        </w:rPr>
        <w:t>,</w:t>
      </w:r>
      <w:r w:rsidR="000C261F">
        <w:rPr>
          <w:rFonts w:eastAsiaTheme="minorEastAsia"/>
          <w:szCs w:val="22"/>
        </w:rPr>
        <w:t xml:space="preserve"> the </w:t>
      </w:r>
      <w:r w:rsidRPr="00C65F7E">
        <w:rPr>
          <w:rFonts w:eastAsiaTheme="minorEastAsia"/>
          <w:szCs w:val="22"/>
        </w:rPr>
        <w:t xml:space="preserve">average annual run of </w:t>
      </w:r>
      <w:r w:rsidR="000C261F" w:rsidRPr="00C65F7E">
        <w:rPr>
          <w:rFonts w:eastAsiaTheme="minorEastAsia"/>
          <w:szCs w:val="22"/>
        </w:rPr>
        <w:t xml:space="preserve">Chinook salmon </w:t>
      </w:r>
      <w:r w:rsidR="000C261F">
        <w:rPr>
          <w:rFonts w:eastAsiaTheme="minorEastAsia"/>
          <w:szCs w:val="22"/>
        </w:rPr>
        <w:t xml:space="preserve">was </w:t>
      </w:r>
      <w:r w:rsidRPr="00C65F7E">
        <w:rPr>
          <w:rFonts w:eastAsiaTheme="minorEastAsia"/>
          <w:szCs w:val="22"/>
        </w:rPr>
        <w:t xml:space="preserve">338 metric tons, which decreased to 116 metric tons between 2009 and 2021. </w:t>
      </w:r>
      <w:r w:rsidR="001E0A53">
        <w:rPr>
          <w:rFonts w:eastAsiaTheme="minorEastAsia"/>
          <w:szCs w:val="22"/>
        </w:rPr>
        <w:t>We tested whether</w:t>
      </w:r>
      <w:r w:rsidRPr="00C65F7E">
        <w:rPr>
          <w:rFonts w:eastAsiaTheme="minorEastAsia"/>
          <w:szCs w:val="22"/>
        </w:rPr>
        <w:t xml:space="preserve"> the annual </w:t>
      </w:r>
      <w:r w:rsidRPr="00C65F7E">
        <w:t xml:space="preserve">biomass of </w:t>
      </w:r>
      <w:r w:rsidR="008E6670">
        <w:t xml:space="preserve">Susitna and Kenai </w:t>
      </w:r>
      <w:r w:rsidRPr="00C65F7E">
        <w:t xml:space="preserve">Chinook salmon runs </w:t>
      </w:r>
      <w:r w:rsidR="001E0A53">
        <w:t xml:space="preserve">were correlated using </w:t>
      </w:r>
      <w:r w:rsidRPr="00C65F7E">
        <w:t xml:space="preserve">a Pearson correlation </w:t>
      </w:r>
      <w:r w:rsidR="001E0A53">
        <w:t xml:space="preserve">and found a </w:t>
      </w:r>
      <w:r w:rsidRPr="00C65F7E">
        <w:t>coefficient of 0.80</w:t>
      </w:r>
      <w:r w:rsidR="006A01D6">
        <w:t>, which is significantly different from zero</w:t>
      </w:r>
      <w:r w:rsidRPr="00C65F7E">
        <w:t xml:space="preserve"> (p</w:t>
      </w:r>
      <w:r w:rsidR="006A01D6">
        <w:t>-value</w:t>
      </w:r>
      <w:r w:rsidRPr="00C65F7E">
        <w:t xml:space="preserve"> = </w:t>
      </w:r>
      <m:oMath>
        <m:sSup>
          <m:sSupPr>
            <m:ctrlPr>
              <w:rPr>
                <w:rFonts w:ascii="Cambria Math" w:hAnsi="Cambria Math"/>
                <w:i/>
              </w:rPr>
            </m:ctrlPr>
          </m:sSupPr>
          <m:e>
            <m:r>
              <w:rPr>
                <w:rFonts w:ascii="Cambria Math" w:hAnsi="Cambria Math"/>
              </w:rPr>
              <m:t>2.0</m:t>
            </m:r>
          </m:e>
          <m:sup>
            <m:r>
              <w:rPr>
                <w:rFonts w:ascii="Cambria Math" w:hAnsi="Cambria Math"/>
              </w:rPr>
              <m:t>-9</m:t>
            </m:r>
          </m:sup>
        </m:sSup>
      </m:oMath>
      <w:r w:rsidRPr="00C65F7E">
        <w:t>)</w:t>
      </w:r>
      <w:r w:rsidR="006A01D6">
        <w:t>,</w:t>
      </w:r>
      <w:r w:rsidR="001E0A53">
        <w:t xml:space="preserve"> </w:t>
      </w:r>
      <w:r w:rsidR="006A01D6">
        <w:t>i</w:t>
      </w:r>
      <w:r w:rsidR="001E0A53">
        <w:t>ndicating a high correlation</w:t>
      </w:r>
      <w:r w:rsidRPr="00C65F7E">
        <w:t xml:space="preserve"> between</w:t>
      </w:r>
      <w:r w:rsidR="00D11D5B">
        <w:t xml:space="preserve"> the two rivers </w:t>
      </w:r>
      <w:r w:rsidR="008E6670">
        <w:t>between</w:t>
      </w:r>
      <w:r w:rsidRPr="00C65F7E">
        <w:t xml:space="preserve"> 1986</w:t>
      </w:r>
      <w:r w:rsidR="008E6670">
        <w:t xml:space="preserve"> and </w:t>
      </w:r>
      <w:r w:rsidRPr="00C65F7E">
        <w:t>2021.</w:t>
      </w:r>
      <w:r w:rsidR="00490245">
        <w:t xml:space="preserve"> </w:t>
      </w:r>
      <w:r w:rsidR="008E6670">
        <w:t>It should be noted that the reported</w:t>
      </w:r>
      <w:r w:rsidR="00537619" w:rsidRPr="00537619">
        <w:t xml:space="preserve"> decline in Chinook salmon biomass on the Kenai River may b</w:t>
      </w:r>
      <w:r w:rsidR="008E6670">
        <w:t>e</w:t>
      </w:r>
      <w:r w:rsidR="00537619" w:rsidRPr="00537619">
        <w:t xml:space="preserve"> overstated, as the Susitna River estimate includes all Chinook salmon regardless of size, while the Kenai River estimate includes only those greater than 75 cm mid-eye-to-tail-fork length, potentially excluding smaller fish from </w:t>
      </w:r>
      <w:r w:rsidR="00537619">
        <w:t>biomass</w:t>
      </w:r>
      <w:r w:rsidR="00537619" w:rsidRPr="00537619">
        <w:t xml:space="preserve"> estimates.</w:t>
      </w:r>
    </w:p>
    <w:bookmarkEnd w:id="23"/>
    <w:p w14:paraId="7F7D9DE0" w14:textId="0DFDDBF6" w:rsidR="00BE1FD8" w:rsidRDefault="00E2452B" w:rsidP="008C26E8">
      <w:pPr>
        <w:pStyle w:val="BodyText"/>
        <w:ind w:firstLine="720"/>
      </w:pPr>
      <w:r>
        <w:t>S</w:t>
      </w:r>
      <w:r w:rsidRPr="00C65F7E">
        <w:t xml:space="preserve">ockeye salmon </w:t>
      </w:r>
      <w:r>
        <w:t>r</w:t>
      </w:r>
      <w:r w:rsidR="00BE1FD8" w:rsidRPr="00C65F7E">
        <w:t xml:space="preserve">un size estimates are only available </w:t>
      </w:r>
      <w:r w:rsidR="008E6670">
        <w:t>for</w:t>
      </w:r>
      <w:r w:rsidR="008E6670" w:rsidRPr="00C65F7E">
        <w:t xml:space="preserve"> </w:t>
      </w:r>
      <w:r w:rsidR="00BE1FD8" w:rsidRPr="00C65F7E">
        <w:t>the Susitna River from 2006 to 2015</w:t>
      </w:r>
      <w:r w:rsidR="00DB6B83">
        <w:t>, which are needed to calculate biomass estimates</w:t>
      </w:r>
      <w:r w:rsidR="00BE1FD8" w:rsidRPr="00C65F7E">
        <w:t>. Given the limited data</w:t>
      </w:r>
      <w:r w:rsidR="00BE1FD8" w:rsidRPr="00C65F7E">
        <w:rPr>
          <w:rFonts w:eastAsiaTheme="minorEastAsia"/>
        </w:rPr>
        <w:t xml:space="preserve">, it is challenging to discern trends for </w:t>
      </w:r>
      <w:r w:rsidR="00C5708A">
        <w:rPr>
          <w:rFonts w:eastAsiaTheme="minorEastAsia"/>
        </w:rPr>
        <w:t>sockeye</w:t>
      </w:r>
      <w:r w:rsidR="00BE1FD8" w:rsidRPr="00C65F7E">
        <w:rPr>
          <w:rFonts w:eastAsiaTheme="minorEastAsia"/>
        </w:rPr>
        <w:t xml:space="preserve">. However, a more extended dataset exists for </w:t>
      </w:r>
      <w:r>
        <w:rPr>
          <w:rFonts w:eastAsiaTheme="minorEastAsia"/>
        </w:rPr>
        <w:t xml:space="preserve">sockeye </w:t>
      </w:r>
      <w:r w:rsidR="008E6670">
        <w:rPr>
          <w:rFonts w:eastAsiaTheme="minorEastAsia"/>
        </w:rPr>
        <w:t>from</w:t>
      </w:r>
      <w:r>
        <w:rPr>
          <w:rFonts w:eastAsiaTheme="minorEastAsia"/>
        </w:rPr>
        <w:t xml:space="preserve"> the </w:t>
      </w:r>
      <w:r w:rsidR="00BE1FD8" w:rsidRPr="00C65F7E">
        <w:rPr>
          <w:rFonts w:eastAsiaTheme="minorEastAsia"/>
        </w:rPr>
        <w:t xml:space="preserve">Kasilof and Kenai </w:t>
      </w:r>
      <w:r w:rsidR="000C261F">
        <w:rPr>
          <w:rFonts w:eastAsiaTheme="minorEastAsia"/>
        </w:rPr>
        <w:t>r</w:t>
      </w:r>
      <w:r w:rsidR="003168CA">
        <w:rPr>
          <w:rFonts w:eastAsiaTheme="minorEastAsia"/>
        </w:rPr>
        <w:t>iver</w:t>
      </w:r>
      <w:r>
        <w:rPr>
          <w:rFonts w:eastAsiaTheme="minorEastAsia"/>
        </w:rPr>
        <w:t>s</w:t>
      </w:r>
      <w:r w:rsidR="00C5708A">
        <w:rPr>
          <w:rFonts w:eastAsiaTheme="minorEastAsia"/>
        </w:rPr>
        <w:t xml:space="preserve"> where</w:t>
      </w:r>
      <w:r w:rsidR="00BE1FD8" w:rsidRPr="00C65F7E">
        <w:rPr>
          <w:rFonts w:eastAsiaTheme="minorEastAsia"/>
        </w:rPr>
        <w:t xml:space="preserve"> the</w:t>
      </w:r>
      <w:r w:rsidR="00C5708A">
        <w:rPr>
          <w:rFonts w:eastAsiaTheme="minorEastAsia"/>
        </w:rPr>
        <w:t>ir</w:t>
      </w:r>
      <w:r w:rsidR="00BE1FD8" w:rsidRPr="00C65F7E">
        <w:rPr>
          <w:rFonts w:eastAsiaTheme="minorEastAsia"/>
        </w:rPr>
        <w:t xml:space="preserve"> </w:t>
      </w:r>
      <w:r w:rsidR="00DB6B83">
        <w:rPr>
          <w:rFonts w:eastAsiaTheme="minorEastAsia"/>
        </w:rPr>
        <w:t>biomass</w:t>
      </w:r>
      <w:r w:rsidR="00DB6B83" w:rsidRPr="00C65F7E">
        <w:rPr>
          <w:rFonts w:eastAsiaTheme="minorEastAsia"/>
        </w:rPr>
        <w:t xml:space="preserve"> </w:t>
      </w:r>
      <w:r w:rsidR="00BE1FD8" w:rsidRPr="00C65F7E">
        <w:rPr>
          <w:rFonts w:eastAsiaTheme="minorEastAsia"/>
        </w:rPr>
        <w:t xml:space="preserve">has </w:t>
      </w:r>
      <w:r w:rsidR="003168CA" w:rsidRPr="00C65F7E">
        <w:rPr>
          <w:rFonts w:eastAsiaTheme="minorEastAsia"/>
        </w:rPr>
        <w:t>fluctuat</w:t>
      </w:r>
      <w:r w:rsidR="003168CA">
        <w:rPr>
          <w:rFonts w:eastAsiaTheme="minorEastAsia"/>
        </w:rPr>
        <w:t>ed</w:t>
      </w:r>
      <w:r w:rsidR="00BE1FD8" w:rsidRPr="00C65F7E">
        <w:rPr>
          <w:rFonts w:eastAsiaTheme="minorEastAsia"/>
        </w:rPr>
        <w:t xml:space="preserve"> without a discernible </w:t>
      </w:r>
      <w:r w:rsidR="003168CA">
        <w:rPr>
          <w:rFonts w:eastAsiaTheme="minorEastAsia"/>
        </w:rPr>
        <w:t xml:space="preserve">upward or downward </w:t>
      </w:r>
      <w:r w:rsidR="00BE1FD8" w:rsidRPr="00C65F7E">
        <w:rPr>
          <w:rFonts w:eastAsiaTheme="minorEastAsia"/>
        </w:rPr>
        <w:t xml:space="preserve">trend since 1980. Our correlation analysis of annual biomass of sockeye salmon in the Northern and Central Districts of UCI resulted in a Pearson </w:t>
      </w:r>
      <w:r w:rsidR="00BE1FD8" w:rsidRPr="00C65F7E">
        <w:t>correlation coefficient of -0.33 between 2006 and 2015.</w:t>
      </w:r>
      <w:r w:rsidR="00A06048">
        <w:t xml:space="preserve"> </w:t>
      </w:r>
      <w:r w:rsidR="00C5708A">
        <w:t>Although</w:t>
      </w:r>
      <w:r w:rsidR="004C5CEC">
        <w:t xml:space="preserve"> this correlation is </w:t>
      </w:r>
      <w:r w:rsidR="00C03187">
        <w:t>negative</w:t>
      </w:r>
      <w:r w:rsidR="00EB59CB">
        <w:t xml:space="preserve"> and </w:t>
      </w:r>
      <w:r w:rsidR="004C5CEC">
        <w:t xml:space="preserve">not statistically </w:t>
      </w:r>
      <w:r w:rsidR="00EB59CB">
        <w:t>different from zero</w:t>
      </w:r>
      <w:r w:rsidR="00DB6B83">
        <w:t xml:space="preserve"> (</w:t>
      </w:r>
      <w:r w:rsidR="00DB6B83" w:rsidRPr="00C65F7E">
        <w:t>p</w:t>
      </w:r>
      <w:r w:rsidR="00DB6B83">
        <w:t>-value</w:t>
      </w:r>
      <w:r w:rsidR="00DB6B83" w:rsidRPr="00C65F7E">
        <w:t xml:space="preserve"> = 0.36</w:t>
      </w:r>
      <w:r w:rsidR="00DB6B83">
        <w:t>)</w:t>
      </w:r>
      <w:r w:rsidR="004C5CEC">
        <w:t xml:space="preserve">, the estimated biomass of sockeye salmon returning to the Northern and Central Districts </w:t>
      </w:r>
      <w:r w:rsidR="00372C82">
        <w:t>showed a</w:t>
      </w:r>
      <w:r w:rsidR="004C5CEC">
        <w:t xml:space="preserve"> decreasing trend over this </w:t>
      </w:r>
      <w:r w:rsidR="000C261F">
        <w:t>period</w:t>
      </w:r>
      <w:r w:rsidR="004C5CEC">
        <w:t xml:space="preserve"> (Figure 10)</w:t>
      </w:r>
      <w:r w:rsidR="00372C82">
        <w:t>.</w:t>
      </w:r>
    </w:p>
    <w:p w14:paraId="111E9B38" w14:textId="5AB926AC" w:rsidR="00BE1FD8" w:rsidRPr="00C65F7E" w:rsidRDefault="00BE1FD8" w:rsidP="00C11380">
      <w:pPr>
        <w:pStyle w:val="BodyText"/>
        <w:ind w:firstLine="720"/>
      </w:pPr>
      <w:r w:rsidRPr="00C65F7E">
        <w:rPr>
          <w:rFonts w:eastAsiaTheme="minorEastAsia"/>
        </w:rPr>
        <w:t xml:space="preserve">Within individual rivers, the </w:t>
      </w:r>
      <w:r w:rsidR="00DE0C60">
        <w:rPr>
          <w:rFonts w:eastAsiaTheme="minorEastAsia"/>
        </w:rPr>
        <w:t xml:space="preserve">sizes </w:t>
      </w:r>
      <w:r w:rsidR="00AE00C0" w:rsidRPr="00C11380">
        <w:t xml:space="preserve">of salmon runs </w:t>
      </w:r>
      <w:r w:rsidR="006704B4">
        <w:rPr>
          <w:rFonts w:eastAsiaTheme="minorEastAsia"/>
        </w:rPr>
        <w:t>appear to</w:t>
      </w:r>
      <w:r w:rsidR="004C5CEC">
        <w:rPr>
          <w:color w:val="FF0000"/>
        </w:rPr>
        <w:t xml:space="preserve"> </w:t>
      </w:r>
      <w:r w:rsidR="004C5CEC" w:rsidRPr="00C11380">
        <w:t xml:space="preserve">be </w:t>
      </w:r>
      <w:r w:rsidR="006704B4">
        <w:rPr>
          <w:rFonts w:eastAsiaTheme="minorEastAsia"/>
        </w:rPr>
        <w:t>weakly</w:t>
      </w:r>
      <w:r w:rsidRPr="00C65F7E">
        <w:t xml:space="preserve"> </w:t>
      </w:r>
      <w:r w:rsidR="004C5CEC" w:rsidRPr="00C11380">
        <w:t>correlated</w:t>
      </w:r>
      <w:r w:rsidR="00DE0C60">
        <w:t xml:space="preserve">, though this correlation is not statistically significant at </w:t>
      </w:r>
      <w:r w:rsidR="00C76CBE">
        <w:t>a</w:t>
      </w:r>
      <w:r w:rsidR="00DE0C60">
        <w:t xml:space="preserve"> 95% confidence level</w:t>
      </w:r>
      <w:r w:rsidR="006704B4">
        <w:rPr>
          <w:rStyle w:val="CommentReference"/>
          <w:rFonts w:cs="Times New Roman"/>
        </w:rPr>
        <w:t>.</w:t>
      </w:r>
      <w:r w:rsidR="006704B4" w:rsidRPr="006704B4">
        <w:rPr>
          <w:color w:val="FF0000"/>
        </w:rPr>
        <w:t xml:space="preserve"> </w:t>
      </w:r>
      <w:bookmarkStart w:id="24" w:name="_Hlk185413536"/>
      <w:r w:rsidR="00AE00C0" w:rsidRPr="00C11380">
        <w:rPr>
          <w:color w:val="000000" w:themeColor="text1"/>
        </w:rPr>
        <w:t xml:space="preserve">Between 2006 and 2015, the Pearson correlation coefficient between Chinook and sockeye salmon runs </w:t>
      </w:r>
      <w:r w:rsidR="008E6670">
        <w:rPr>
          <w:color w:val="000000" w:themeColor="text1"/>
        </w:rPr>
        <w:t>for</w:t>
      </w:r>
      <w:r w:rsidR="00AE00C0" w:rsidRPr="00C11380">
        <w:rPr>
          <w:color w:val="000000" w:themeColor="text1"/>
        </w:rPr>
        <w:t xml:space="preserve"> the Susitna River was 0.61 (p</w:t>
      </w:r>
      <w:r w:rsidR="006704B4" w:rsidRPr="00CA7465">
        <w:rPr>
          <w:color w:val="000000" w:themeColor="text1"/>
        </w:rPr>
        <w:t>-value</w:t>
      </w:r>
      <w:r w:rsidR="00AE00C0" w:rsidRPr="00C11380">
        <w:rPr>
          <w:color w:val="000000" w:themeColor="text1"/>
        </w:rPr>
        <w:t xml:space="preserve"> = 0.06). Between 1986 and 2015, the Pearson correlation coefficient between Chinook and sockeye runs </w:t>
      </w:r>
      <w:r w:rsidR="008E6670">
        <w:rPr>
          <w:color w:val="000000" w:themeColor="text1"/>
        </w:rPr>
        <w:t>for</w:t>
      </w:r>
      <w:r w:rsidR="00AE00C0" w:rsidRPr="00C11380">
        <w:rPr>
          <w:color w:val="000000" w:themeColor="text1"/>
        </w:rPr>
        <w:t xml:space="preserve"> the Kenai River was 0.24 (p</w:t>
      </w:r>
      <w:r w:rsidR="006704B4" w:rsidRPr="00CA7465">
        <w:rPr>
          <w:color w:val="000000" w:themeColor="text1"/>
        </w:rPr>
        <w:t>-value</w:t>
      </w:r>
      <w:r w:rsidR="00AE00C0" w:rsidRPr="00C11380">
        <w:rPr>
          <w:color w:val="000000" w:themeColor="text1"/>
        </w:rPr>
        <w:t xml:space="preserve"> = 0.20).</w:t>
      </w:r>
      <w:bookmarkEnd w:id="24"/>
    </w:p>
    <w:p w14:paraId="5E356060" w14:textId="148B114E" w:rsidR="00BE1FD8" w:rsidRPr="00C65F7E" w:rsidRDefault="00BE1FD8" w:rsidP="008C26E8">
      <w:pPr>
        <w:pStyle w:val="BodyText"/>
        <w:ind w:firstLine="720"/>
        <w:rPr>
          <w:rFonts w:eastAsiaTheme="minorEastAsia"/>
        </w:rPr>
      </w:pPr>
      <w:bookmarkStart w:id="25" w:name="_Hlk185857478"/>
      <w:r w:rsidRPr="00C65F7E">
        <w:rPr>
          <w:rFonts w:eastAsiaTheme="minorEastAsia"/>
        </w:rPr>
        <w:lastRenderedPageBreak/>
        <w:t xml:space="preserve">Catch-per-unit effort (CPUE) statistics from the OTF indicate that the abundance of chum, coho, and pink salmon varies by year, </w:t>
      </w:r>
      <w:r w:rsidR="00D32384">
        <w:rPr>
          <w:rFonts w:eastAsiaTheme="minorEastAsia"/>
        </w:rPr>
        <w:t>and that</w:t>
      </w:r>
      <w:r w:rsidRPr="00C65F7E">
        <w:rPr>
          <w:rFonts w:eastAsiaTheme="minorEastAsia"/>
        </w:rPr>
        <w:t xml:space="preserve"> their July abundance has remained relatively consistent </w:t>
      </w:r>
      <w:r w:rsidR="00D32384">
        <w:rPr>
          <w:rFonts w:eastAsiaTheme="minorEastAsia"/>
        </w:rPr>
        <w:t>between 1979 and 2022</w:t>
      </w:r>
      <w:r w:rsidRPr="00C65F7E">
        <w:rPr>
          <w:rFonts w:eastAsiaTheme="minorEastAsia"/>
        </w:rPr>
        <w:t xml:space="preserve"> (</w:t>
      </w:r>
      <w:r w:rsidR="00E77151" w:rsidRPr="00C65F7E">
        <w:rPr>
          <w:rFonts w:eastAsiaTheme="minorEastAsia"/>
        </w:rPr>
        <w:fldChar w:fldCharType="begin"/>
      </w:r>
      <w:r w:rsidR="00E77151" w:rsidRPr="00C65F7E">
        <w:rPr>
          <w:rFonts w:eastAsiaTheme="minorEastAsia"/>
        </w:rPr>
        <w:instrText xml:space="preserve"> REF _Ref156835633 \h </w:instrText>
      </w:r>
      <w:r w:rsidR="00E77151" w:rsidRPr="00C65F7E">
        <w:rPr>
          <w:rFonts w:eastAsiaTheme="minorEastAsia"/>
        </w:rPr>
      </w:r>
      <w:r w:rsidR="00E77151" w:rsidRPr="00C65F7E">
        <w:rPr>
          <w:rFonts w:eastAsiaTheme="minorEastAsia"/>
        </w:rPr>
        <w:fldChar w:fldCharType="separate"/>
      </w:r>
      <w:r w:rsidR="00E77151" w:rsidRPr="00C65F7E">
        <w:t xml:space="preserve">Figure </w:t>
      </w:r>
      <w:r w:rsidR="00E77151">
        <w:t>6</w:t>
      </w:r>
      <w:r w:rsidR="00E77151" w:rsidRPr="00C65F7E">
        <w:rPr>
          <w:rFonts w:eastAsiaTheme="minorEastAsia"/>
        </w:rPr>
        <w:fldChar w:fldCharType="end"/>
      </w:r>
      <w:r w:rsidRPr="00C65F7E">
        <w:rPr>
          <w:rFonts w:eastAsiaTheme="minorEastAsia"/>
        </w:rPr>
        <w:t>).</w:t>
      </w:r>
      <w:bookmarkEnd w:id="25"/>
      <w:r w:rsidR="002B67B4">
        <w:rPr>
          <w:rFonts w:eastAsiaTheme="minorEastAsia"/>
        </w:rPr>
        <w:t xml:space="preserve"> </w:t>
      </w:r>
      <w:r w:rsidR="002B67B4" w:rsidRPr="002B67B4">
        <w:rPr>
          <w:rFonts w:eastAsiaTheme="minorEastAsia"/>
        </w:rPr>
        <w:t xml:space="preserve">The mean annual CPUE between 1979 and 2002 shows </w:t>
      </w:r>
      <w:r w:rsidR="00657185">
        <w:rPr>
          <w:rFonts w:eastAsiaTheme="minorEastAsia"/>
        </w:rPr>
        <w:t>weak</w:t>
      </w:r>
      <w:r w:rsidR="002B67B4">
        <w:rPr>
          <w:rFonts w:eastAsiaTheme="minorEastAsia"/>
        </w:rPr>
        <w:t xml:space="preserve"> positive</w:t>
      </w:r>
      <w:r w:rsidR="002B67B4" w:rsidRPr="002B67B4">
        <w:rPr>
          <w:rFonts w:eastAsiaTheme="minorEastAsia"/>
        </w:rPr>
        <w:t xml:space="preserve"> correlation for some, but not all, salmon species monitored at the OTF</w:t>
      </w:r>
      <w:r w:rsidR="00657185">
        <w:rPr>
          <w:rFonts w:eastAsiaTheme="minorEastAsia"/>
        </w:rPr>
        <w:t xml:space="preserve"> (</w:t>
      </w:r>
      <w:r w:rsidR="008B13F7">
        <w:t>Appendix S</w:t>
      </w:r>
      <w:r w:rsidR="00DE54E3">
        <w:t>1</w:t>
      </w:r>
      <w:r w:rsidR="008B13F7">
        <w:t xml:space="preserve">: </w:t>
      </w:r>
      <w:r w:rsidR="008B13F7" w:rsidRPr="00C65F7E">
        <w:fldChar w:fldCharType="begin"/>
      </w:r>
      <w:r w:rsidR="008B13F7" w:rsidRPr="00C65F7E">
        <w:instrText xml:space="preserve"> REF _Ref156492632 \h  \* MERGEFORMAT </w:instrText>
      </w:r>
      <w:r w:rsidR="008B13F7" w:rsidRPr="00C65F7E">
        <w:fldChar w:fldCharType="separate"/>
      </w:r>
      <w:r w:rsidR="008B13F7" w:rsidRPr="00C65F7E">
        <w:t xml:space="preserve">Table </w:t>
      </w:r>
      <w:r w:rsidR="008B13F7" w:rsidRPr="00C65F7E">
        <w:fldChar w:fldCharType="end"/>
      </w:r>
      <w:r w:rsidR="008B13F7">
        <w:rPr>
          <w:rFonts w:eastAsiaTheme="minorEastAsia"/>
        </w:rPr>
        <w:t>S4</w:t>
      </w:r>
      <w:r w:rsidR="00657185">
        <w:rPr>
          <w:rFonts w:eastAsiaTheme="minorEastAsia"/>
        </w:rPr>
        <w:t>)</w:t>
      </w:r>
      <w:r w:rsidR="002B67B4" w:rsidRPr="002B67B4">
        <w:rPr>
          <w:rFonts w:eastAsiaTheme="minorEastAsia"/>
        </w:rPr>
        <w:t>.</w:t>
      </w:r>
      <w:r w:rsidR="00D44CAF">
        <w:rPr>
          <w:rFonts w:eastAsiaTheme="minorEastAsia"/>
        </w:rPr>
        <w:t xml:space="preserve"> </w:t>
      </w:r>
    </w:p>
    <w:p w14:paraId="4371D3D6" w14:textId="37CBF0A3" w:rsidR="0073286C" w:rsidRPr="00F105DB" w:rsidRDefault="00BE1FD8" w:rsidP="00BA0A68">
      <w:pPr>
        <w:pStyle w:val="BodyText"/>
        <w:rPr>
          <w:b/>
          <w:bCs/>
        </w:rPr>
      </w:pPr>
      <w:r w:rsidRPr="00F105DB">
        <w:rPr>
          <w:b/>
          <w:bCs/>
        </w:rPr>
        <w:t>3.</w:t>
      </w:r>
      <w:r w:rsidR="000F2BAD">
        <w:rPr>
          <w:b/>
          <w:bCs/>
        </w:rPr>
        <w:t>2</w:t>
      </w:r>
      <w:r w:rsidR="000F2BAD" w:rsidRPr="00F105DB">
        <w:rPr>
          <w:b/>
          <w:bCs/>
        </w:rPr>
        <w:t xml:space="preserve"> </w:t>
      </w:r>
      <w:r w:rsidRPr="00F105DB">
        <w:rPr>
          <w:b/>
          <w:bCs/>
        </w:rPr>
        <w:t>CIBW Population Parameters</w:t>
      </w:r>
    </w:p>
    <w:p w14:paraId="5AABD010" w14:textId="05D55BA4" w:rsidR="00F105DB" w:rsidRPr="00C65F7E" w:rsidRDefault="00C95ACA" w:rsidP="00175797">
      <w:pPr>
        <w:pStyle w:val="BodyText"/>
        <w:rPr>
          <w:rFonts w:eastAsiaTheme="minorEastAsia"/>
        </w:rPr>
      </w:pPr>
      <w:r>
        <w:t>M</w:t>
      </w:r>
      <w:r w:rsidR="00F105DB" w:rsidRPr="00C65F7E">
        <w:t xml:space="preserve">ean </w:t>
      </w:r>
      <w:r w:rsidR="001F1B08">
        <w:t xml:space="preserve">estimated </w:t>
      </w:r>
      <w:r w:rsidR="00F105DB" w:rsidRPr="00C65F7E">
        <w:t xml:space="preserve">annual </w:t>
      </w:r>
      <w:r w:rsidR="0034241E">
        <w:t>reproduction</w:t>
      </w:r>
      <w:r w:rsidR="0034241E" w:rsidRPr="00C65F7E">
        <w:t xml:space="preserve"> </w:t>
      </w:r>
      <w:r w:rsidR="00F105DB" w:rsidRPr="00C65F7E">
        <w:t xml:space="preserve">and </w:t>
      </w:r>
      <w:r w:rsidR="0034241E">
        <w:t>survival</w:t>
      </w:r>
      <w:r w:rsidR="0034241E" w:rsidRPr="00C65F7E">
        <w:t xml:space="preserve"> </w:t>
      </w:r>
      <w:r w:rsidR="00F105DB" w:rsidRPr="00C65F7E">
        <w:t>rate</w:t>
      </w:r>
      <w:r w:rsidR="001F1B08">
        <w:t>s</w:t>
      </w:r>
      <w:r w:rsidR="00D468C2">
        <w:t xml:space="preserve"> between</w:t>
      </w:r>
      <w:r w:rsidR="00F105DB" w:rsidRPr="00C65F7E">
        <w:t xml:space="preserve"> </w:t>
      </w:r>
      <w:r w:rsidR="00D468C2" w:rsidRPr="00C65F7E">
        <w:t xml:space="preserve">2005 and 2017 </w:t>
      </w:r>
      <w:r w:rsidR="00F105DB" w:rsidRPr="00C65F7E">
        <w:t xml:space="preserve">are: </w:t>
      </w:r>
    </w:p>
    <w:p w14:paraId="4EBDD09B" w14:textId="7AF02431" w:rsidR="00D866E2" w:rsidRDefault="005B7AD5" w:rsidP="00175797">
      <w:pPr>
        <w:pStyle w:val="ListBullet"/>
        <w:spacing w:line="480" w:lineRule="auto"/>
        <w:contextualSpacing w:val="0"/>
      </w:pPr>
      <w:r>
        <w:t>Annual</w:t>
      </w:r>
      <w:r w:rsidR="00D468C2" w:rsidRPr="00C65F7E">
        <w:t xml:space="preserve"> </w:t>
      </w:r>
      <w:r w:rsidR="00163A35">
        <w:t>r</w:t>
      </w:r>
      <w:r w:rsidR="00163A35" w:rsidRPr="00C65F7E">
        <w:t xml:space="preserve">eproduction </w:t>
      </w:r>
      <w:r w:rsidR="00163A35">
        <w:t>r</w:t>
      </w:r>
      <w:r w:rsidR="00163A35" w:rsidRPr="00C65F7E">
        <w:t>ate</w:t>
      </w:r>
      <w:r w:rsidR="00D866E2">
        <w:t xml:space="preserve">: </w:t>
      </w:r>
    </w:p>
    <w:p w14:paraId="34668A6C" w14:textId="13F1B9CB" w:rsidR="00F105DB" w:rsidRDefault="00D866E2" w:rsidP="00D866E2">
      <w:pPr>
        <w:pStyle w:val="ListBullet"/>
        <w:numPr>
          <w:ilvl w:val="1"/>
          <w:numId w:val="25"/>
        </w:numPr>
        <w:spacing w:line="480" w:lineRule="auto"/>
        <w:contextualSpacing w:val="0"/>
      </w:pPr>
      <w:r>
        <w:t>M</w:t>
      </w:r>
      <w:r w:rsidR="005B7AD5">
        <w:t>ature</w:t>
      </w:r>
      <w:r w:rsidR="00163A35">
        <w:t xml:space="preserve"> females</w:t>
      </w:r>
      <w:r w:rsidR="00F105DB" w:rsidRPr="00C65F7E">
        <w:t xml:space="preserve">: </w:t>
      </w:r>
      <w:bookmarkStart w:id="26" w:name="_Hlk189836801"/>
      <m:oMath>
        <m:sSubSup>
          <m:sSubSupPr>
            <m:ctrlPr>
              <w:rPr>
                <w:rFonts w:ascii="Cambria Math" w:eastAsiaTheme="minorEastAsia" w:hAnsi="Cambria Math"/>
              </w:rPr>
            </m:ctrlPr>
          </m:sSubSupPr>
          <m:e>
            <m:r>
              <w:rPr>
                <w:rFonts w:ascii="Cambria Math" w:eastAsiaTheme="minorEastAsia" w:hAnsi="Cambria Math"/>
              </w:rPr>
              <m:t>p</m:t>
            </m:r>
            <m:ctrlPr>
              <w:rPr>
                <w:rFonts w:ascii="Cambria Math" w:eastAsiaTheme="minorEastAsia" w:hAnsi="Cambria Math"/>
                <w:i/>
              </w:rPr>
            </m:ctrlPr>
          </m:e>
          <m:sub>
            <m:r>
              <m:rPr>
                <m:sty m:val="p"/>
              </m:rPr>
              <w:rPr>
                <w:rFonts w:ascii="Cambria Math" w:eastAsiaTheme="minorEastAsia" w:hAnsi="Cambria Math"/>
              </w:rPr>
              <m:t xml:space="preserve"> ∙</m:t>
            </m:r>
          </m:sub>
          <m:sup>
            <m:d>
              <m:dPr>
                <m:ctrlPr>
                  <w:rPr>
                    <w:rFonts w:ascii="Cambria Math" w:eastAsiaTheme="minorEastAsia" w:hAnsi="Cambria Math"/>
                  </w:rPr>
                </m:ctrlPr>
              </m:dPr>
              <m:e>
                <m:r>
                  <w:rPr>
                    <w:rFonts w:ascii="Cambria Math" w:eastAsiaTheme="minorEastAsia" w:hAnsi="Cambria Math"/>
                  </w:rPr>
                  <m:t>r</m:t>
                </m:r>
              </m:e>
            </m:d>
            <m:ctrlPr>
              <w:rPr>
                <w:rFonts w:ascii="Cambria Math" w:eastAsiaTheme="minorEastAsia" w:hAnsi="Cambria Math"/>
                <w:i/>
              </w:rPr>
            </m:ctrlPr>
          </m:sup>
        </m:sSubSup>
        <w:bookmarkEnd w:id="26"/>
        <m:r>
          <w:rPr>
            <w:rFonts w:ascii="Cambria Math" w:eastAsiaTheme="minorEastAsia" w:hAnsi="Cambria Math"/>
          </w:rPr>
          <m:t>=0.21 (</m:t>
        </m:r>
        <m:r>
          <m:rPr>
            <m:sty m:val="p"/>
          </m:rPr>
          <w:rPr>
            <w:rFonts w:ascii="Cambria Math" w:eastAsiaTheme="minorEastAsia" w:hAnsi="Cambria Math"/>
          </w:rPr>
          <m:t>SD</m:t>
        </m:r>
        <m:r>
          <w:rPr>
            <w:rFonts w:ascii="Cambria Math" w:eastAsiaTheme="minorEastAsia" w:hAnsi="Cambria Math"/>
          </w:rPr>
          <m:t>=0.02)</m:t>
        </m:r>
      </m:oMath>
    </w:p>
    <w:p w14:paraId="4135EDF2" w14:textId="77777777" w:rsidR="0034241E" w:rsidRPr="00402261" w:rsidRDefault="0034241E" w:rsidP="0034241E">
      <w:pPr>
        <w:pStyle w:val="ListBullet"/>
        <w:spacing w:line="480" w:lineRule="auto"/>
        <w:contextualSpacing w:val="0"/>
        <w:rPr>
          <w:rFonts w:eastAsiaTheme="minorEastAsia"/>
        </w:rPr>
      </w:pPr>
      <w:bookmarkStart w:id="27" w:name="_Hlk189837458"/>
      <w:r w:rsidRPr="00C65F7E">
        <w:t xml:space="preserve">Annual </w:t>
      </w:r>
      <w:r>
        <w:t>s</w:t>
      </w:r>
      <w:r w:rsidRPr="00C65F7E">
        <w:t xml:space="preserve">urvival </w:t>
      </w:r>
      <w:r>
        <w:t>r</w:t>
      </w:r>
      <w:r w:rsidRPr="00C65F7E">
        <w:t>ate</w:t>
      </w:r>
      <w:bookmarkEnd w:id="27"/>
      <w:r>
        <w:t xml:space="preserve">: </w:t>
      </w:r>
    </w:p>
    <w:p w14:paraId="19BF20E2" w14:textId="5F6B9BE2" w:rsidR="0034241E" w:rsidRPr="00402261" w:rsidRDefault="0034241E" w:rsidP="0034241E">
      <w:pPr>
        <w:pStyle w:val="ListBullet"/>
        <w:numPr>
          <w:ilvl w:val="1"/>
          <w:numId w:val="25"/>
        </w:numPr>
        <w:spacing w:line="480" w:lineRule="auto"/>
        <w:contextualSpacing w:val="0"/>
        <w:rPr>
          <w:rFonts w:eastAsiaTheme="minorEastAsia"/>
        </w:rPr>
      </w:pPr>
      <w:r>
        <w:t xml:space="preserve">YOY: </w:t>
      </w: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 1</m:t>
            </m:r>
          </m:sub>
          <m:sup>
            <m:d>
              <m:dPr>
                <m:ctrlPr>
                  <w:rPr>
                    <w:rFonts w:ascii="Cambria Math" w:eastAsiaTheme="minorEastAsia" w:hAnsi="Cambria Math"/>
                    <w:i/>
                  </w:rPr>
                </m:ctrlPr>
              </m:dPr>
              <m:e>
                <m:r>
                  <w:rPr>
                    <w:rFonts w:ascii="Cambria Math" w:eastAsiaTheme="minorEastAsia" w:hAnsi="Cambria Math"/>
                  </w:rPr>
                  <m:t>s</m:t>
                </m:r>
              </m:e>
            </m:d>
          </m:sup>
        </m:sSubSup>
        <m:r>
          <w:rPr>
            <w:rFonts w:ascii="Cambria Math" w:hAnsi="Cambria Math"/>
          </w:rPr>
          <m:t xml:space="preserve">= </m:t>
        </m:r>
        <m:r>
          <m:rPr>
            <m:sty m:val="p"/>
          </m:rPr>
          <w:rPr>
            <w:rFonts w:ascii="Cambria Math" w:hAnsi="Cambria Math"/>
          </w:rPr>
          <m:t>0.73</m:t>
        </m:r>
        <m:r>
          <m:rPr>
            <m:sty m:val="p"/>
          </m:rPr>
          <w:rPr>
            <w:rFonts w:ascii="Cambria Math"/>
          </w:rPr>
          <m:t xml:space="preserve"> (SD=0.05)</m:t>
        </m:r>
      </m:oMath>
    </w:p>
    <w:p w14:paraId="545D4236" w14:textId="49BA8AAD" w:rsidR="0034241E" w:rsidRPr="00402261" w:rsidRDefault="0034241E" w:rsidP="0034241E">
      <w:pPr>
        <w:pStyle w:val="ListBullet"/>
        <w:numPr>
          <w:ilvl w:val="1"/>
          <w:numId w:val="25"/>
        </w:numPr>
        <w:spacing w:line="480" w:lineRule="auto"/>
        <w:contextualSpacing w:val="0"/>
        <w:rPr>
          <w:rFonts w:eastAsiaTheme="minorEastAsia"/>
        </w:rPr>
      </w:pPr>
      <w:r>
        <w:rPr>
          <w:rFonts w:eastAsiaTheme="minorEastAsia"/>
        </w:rPr>
        <w:t xml:space="preserve">Calves: </w:t>
      </w: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 2</m:t>
            </m:r>
          </m:sub>
          <m:sup>
            <m:d>
              <m:dPr>
                <m:ctrlPr>
                  <w:rPr>
                    <w:rFonts w:ascii="Cambria Math" w:eastAsiaTheme="minorEastAsia" w:hAnsi="Cambria Math"/>
                    <w:i/>
                  </w:rPr>
                </m:ctrlPr>
              </m:dPr>
              <m:e>
                <m:r>
                  <w:rPr>
                    <w:rFonts w:ascii="Cambria Math" w:eastAsiaTheme="minorEastAsia" w:hAnsi="Cambria Math"/>
                  </w:rPr>
                  <m:t>s</m:t>
                </m:r>
              </m:e>
            </m:d>
          </m:sup>
        </m:sSubSup>
        <m:r>
          <w:rPr>
            <w:rFonts w:ascii="Cambria Math" w:eastAsiaTheme="minorEastAsia" w:hAnsi="Cambria Math"/>
          </w:rPr>
          <m:t xml:space="preserve">= </m:t>
        </m:r>
        <m:r>
          <m:rPr>
            <m:sty m:val="p"/>
          </m:rPr>
          <w:rPr>
            <w:rFonts w:ascii="Cambria Math" w:hAnsi="Cambria Math"/>
          </w:rPr>
          <m:t>0.71</m:t>
        </m:r>
        <m:r>
          <m:rPr>
            <m:sty m:val="p"/>
          </m:rPr>
          <w:rPr>
            <w:rFonts w:ascii="Cambria Math"/>
          </w:rPr>
          <m:t xml:space="preserve"> (SD=0.05)</m:t>
        </m:r>
      </m:oMath>
    </w:p>
    <w:p w14:paraId="59D199FD" w14:textId="0751B3EE" w:rsidR="0034241E" w:rsidRPr="00FF680E" w:rsidRDefault="0034241E" w:rsidP="0034241E">
      <w:pPr>
        <w:pStyle w:val="ListBullet"/>
        <w:numPr>
          <w:ilvl w:val="1"/>
          <w:numId w:val="25"/>
        </w:numPr>
        <w:spacing w:line="480" w:lineRule="auto"/>
        <w:contextualSpacing w:val="0"/>
        <w:rPr>
          <w:rFonts w:eastAsiaTheme="minorEastAsia"/>
        </w:rPr>
      </w:pPr>
      <w:r>
        <w:t xml:space="preserve">Adults: </w:t>
      </w: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  3</m:t>
            </m:r>
          </m:sub>
          <m:sup>
            <m:d>
              <m:dPr>
                <m:ctrlPr>
                  <w:rPr>
                    <w:rFonts w:ascii="Cambria Math" w:eastAsiaTheme="minorEastAsia" w:hAnsi="Cambria Math"/>
                    <w:i/>
                  </w:rPr>
                </m:ctrlPr>
              </m:dPr>
              <m:e>
                <m:r>
                  <w:rPr>
                    <w:rFonts w:ascii="Cambria Math" w:eastAsiaTheme="minorEastAsia" w:hAnsi="Cambria Math"/>
                  </w:rPr>
                  <m:t>s</m:t>
                </m:r>
              </m:e>
            </m:d>
          </m:sup>
        </m:sSubSup>
        <m:r>
          <w:rPr>
            <w:rFonts w:ascii="Cambria Math" w:eastAsiaTheme="minorEastAsia" w:hAnsi="Cambria Math"/>
          </w:rPr>
          <m:t xml:space="preserve">= </m:t>
        </m:r>
        <m:r>
          <m:rPr>
            <m:sty m:val="p"/>
          </m:rPr>
          <w:rPr>
            <w:rFonts w:ascii="Cambria Math" w:hAnsi="Cambria Math"/>
          </w:rPr>
          <m:t>0.89</m:t>
        </m:r>
        <m:r>
          <m:rPr>
            <m:sty m:val="p"/>
          </m:rPr>
          <w:rPr>
            <w:rFonts w:ascii="Cambria Math"/>
          </w:rPr>
          <m:t xml:space="preserve"> (SD=0.02)</m:t>
        </m:r>
      </m:oMath>
    </w:p>
    <w:p w14:paraId="2CC9C454" w14:textId="11ED3EE8" w:rsidR="0034241E" w:rsidRPr="00FF680E" w:rsidRDefault="0034241E" w:rsidP="00FF680E">
      <w:pPr>
        <w:pStyle w:val="ListBullet"/>
        <w:numPr>
          <w:ilvl w:val="1"/>
          <w:numId w:val="25"/>
        </w:numPr>
        <w:spacing w:line="480" w:lineRule="auto"/>
        <w:contextualSpacing w:val="0"/>
        <w:rPr>
          <w:rFonts w:eastAsiaTheme="minorEastAsia"/>
        </w:rPr>
      </w:pPr>
      <w:r>
        <w:t>All age classes</w:t>
      </w:r>
      <w:r w:rsidRPr="00C65F7E">
        <w:t xml:space="preserve">:  </w:t>
      </w:r>
      <m:oMath>
        <m:sSubSup>
          <m:sSubSupPr>
            <m:ctrlPr>
              <w:rPr>
                <w:rFonts w:ascii="Cambria Math" w:eastAsiaTheme="minorEastAsia" w:hAnsi="Cambria Math"/>
              </w:rPr>
            </m:ctrlPr>
          </m:sSubSupPr>
          <m:e>
            <m:r>
              <w:rPr>
                <w:rFonts w:ascii="Cambria Math" w:eastAsiaTheme="minorEastAsia" w:hAnsi="Cambria Math"/>
              </w:rPr>
              <m:t>p</m:t>
            </m:r>
            <m:ctrlPr>
              <w:rPr>
                <w:rFonts w:ascii="Cambria Math" w:eastAsiaTheme="minorEastAsia" w:hAnsi="Cambria Math"/>
                <w:i/>
              </w:rPr>
            </m:ctrlPr>
          </m:e>
          <m:sub>
            <m:r>
              <w:rPr>
                <w:rFonts w:ascii="Cambria Math" w:eastAsiaTheme="minorEastAsia" w:hAnsi="Cambria Math"/>
              </w:rPr>
              <m:t>∙, ∙</m:t>
            </m:r>
          </m:sub>
          <m:sup>
            <m:d>
              <m:dPr>
                <m:ctrlPr>
                  <w:rPr>
                    <w:rFonts w:ascii="Cambria Math" w:eastAsiaTheme="minorEastAsia" w:hAnsi="Cambria Math"/>
                  </w:rPr>
                </m:ctrlPr>
              </m:dPr>
              <m:e>
                <m:r>
                  <w:rPr>
                    <w:rFonts w:ascii="Cambria Math" w:eastAsiaTheme="minorEastAsia" w:hAnsi="Cambria Math"/>
                  </w:rPr>
                  <m:t>s</m:t>
                </m:r>
              </m:e>
            </m:d>
            <m:ctrlPr>
              <w:rPr>
                <w:rFonts w:ascii="Cambria Math" w:eastAsiaTheme="minorEastAsia" w:hAnsi="Cambria Math"/>
                <w:i/>
              </w:rPr>
            </m:ctrlPr>
          </m:sup>
        </m:sSubSup>
        <m:r>
          <w:rPr>
            <w:rFonts w:ascii="Cambria Math" w:hAnsi="Cambria Math"/>
          </w:rPr>
          <m:t>=0.83</m:t>
        </m:r>
      </m:oMath>
      <w:r>
        <w:t xml:space="preserve"> </w:t>
      </w:r>
      <w:r w:rsidRPr="00C65F7E">
        <w:t>(SD = 0.01)</w:t>
      </w:r>
    </w:p>
    <w:p w14:paraId="0E797611" w14:textId="18807560" w:rsidR="00F105DB" w:rsidRPr="00C65F7E" w:rsidRDefault="00F105DB" w:rsidP="00F105DB">
      <w:pPr>
        <w:pStyle w:val="BodyText"/>
        <w:rPr>
          <w:rFonts w:eastAsiaTheme="minorEastAsia"/>
        </w:rPr>
      </w:pPr>
      <w:r w:rsidRPr="00C65F7E">
        <w:rPr>
          <w:rFonts w:eastAsiaTheme="minorEastAsia"/>
        </w:rPr>
        <w:t xml:space="preserve">Annual trends in CIBW abundance, </w:t>
      </w:r>
      <w:r w:rsidR="001F1B08" w:rsidRPr="00C65F7E">
        <w:rPr>
          <w:rFonts w:eastAsiaTheme="minorEastAsia"/>
        </w:rPr>
        <w:t>reproduction</w:t>
      </w:r>
      <w:r w:rsidR="006E269C">
        <w:rPr>
          <w:rFonts w:eastAsiaTheme="minorEastAsia"/>
        </w:rPr>
        <w:t>,</w:t>
      </w:r>
      <w:r w:rsidR="006E269C" w:rsidRPr="006E269C">
        <w:rPr>
          <w:rFonts w:eastAsiaTheme="minorEastAsia"/>
        </w:rPr>
        <w:t xml:space="preserve"> </w:t>
      </w:r>
      <w:r w:rsidR="006E269C" w:rsidRPr="00C65F7E">
        <w:rPr>
          <w:rFonts w:eastAsiaTheme="minorEastAsia"/>
        </w:rPr>
        <w:t>and survival</w:t>
      </w:r>
      <w:r w:rsidRPr="00C65F7E">
        <w:rPr>
          <w:rFonts w:eastAsiaTheme="minorEastAsia"/>
        </w:rPr>
        <w:t xml:space="preserve"> are shown </w:t>
      </w:r>
      <w:r w:rsidR="00435862">
        <w:rPr>
          <w:rFonts w:eastAsiaTheme="minorEastAsia"/>
        </w:rPr>
        <w:t>Figure 7, 8, and 9</w:t>
      </w:r>
      <w:r w:rsidRPr="00C65F7E">
        <w:rPr>
          <w:rFonts w:eastAsiaTheme="minorEastAsia"/>
        </w:rPr>
        <w:t xml:space="preserve">, and our results are described in more detail in </w:t>
      </w:r>
      <w:r w:rsidR="00B905C7">
        <w:rPr>
          <w:rFonts w:eastAsiaTheme="minorEastAsia"/>
        </w:rPr>
        <w:t>Appendix S</w:t>
      </w:r>
      <w:r w:rsidR="00DE54E3">
        <w:rPr>
          <w:rFonts w:eastAsiaTheme="minorEastAsia"/>
        </w:rPr>
        <w:t>1</w:t>
      </w:r>
      <w:r w:rsidR="00B905C7">
        <w:rPr>
          <w:rFonts w:eastAsiaTheme="minorEastAsia"/>
        </w:rPr>
        <w:t>:</w:t>
      </w:r>
      <w:r w:rsidR="00B905C7" w:rsidRPr="00C65F7E">
        <w:rPr>
          <w:rFonts w:eastAsiaTheme="minorEastAsia"/>
        </w:rPr>
        <w:t xml:space="preserve"> </w:t>
      </w:r>
      <w:r w:rsidR="008B13F7" w:rsidRPr="00C65F7E">
        <w:rPr>
          <w:rFonts w:eastAsiaTheme="minorEastAsia"/>
        </w:rPr>
        <w:fldChar w:fldCharType="begin"/>
      </w:r>
      <w:r w:rsidR="008B13F7" w:rsidRPr="00C65F7E">
        <w:rPr>
          <w:rFonts w:eastAsiaTheme="minorEastAsia"/>
        </w:rPr>
        <w:instrText xml:space="preserve"> REF _Ref156492691 \h  \* MERGEFORMAT </w:instrText>
      </w:r>
      <w:r w:rsidR="008B13F7" w:rsidRPr="00C65F7E">
        <w:rPr>
          <w:rFonts w:eastAsiaTheme="minorEastAsia"/>
        </w:rPr>
      </w:r>
      <w:r w:rsidR="008B13F7" w:rsidRPr="00C65F7E">
        <w:rPr>
          <w:rFonts w:eastAsiaTheme="minorEastAsia"/>
        </w:rPr>
        <w:fldChar w:fldCharType="separate"/>
      </w:r>
      <w:r w:rsidR="008B13F7" w:rsidRPr="00C65F7E">
        <w:t>Table S</w:t>
      </w:r>
      <w:r w:rsidR="008B13F7">
        <w:t>5</w:t>
      </w:r>
      <w:r w:rsidR="008B13F7" w:rsidRPr="00C65F7E">
        <w:rPr>
          <w:rFonts w:eastAsiaTheme="minorEastAsia"/>
        </w:rPr>
        <w:fldChar w:fldCharType="end"/>
      </w:r>
      <w:r w:rsidR="008B13F7" w:rsidRPr="00C65F7E">
        <w:rPr>
          <w:rFonts w:eastAsiaTheme="minorEastAsia"/>
        </w:rPr>
        <w:t xml:space="preserve"> </w:t>
      </w:r>
      <w:r w:rsidRPr="00C65F7E">
        <w:rPr>
          <w:rFonts w:eastAsiaTheme="minorEastAsia"/>
        </w:rPr>
        <w:t xml:space="preserve">and </w:t>
      </w:r>
      <w:r w:rsidR="008B13F7" w:rsidRPr="00C65F7E">
        <w:rPr>
          <w:rFonts w:eastAsiaTheme="minorEastAsia"/>
        </w:rPr>
        <w:fldChar w:fldCharType="begin"/>
      </w:r>
      <w:r w:rsidR="008B13F7" w:rsidRPr="00C65F7E">
        <w:rPr>
          <w:rFonts w:eastAsiaTheme="minorEastAsia"/>
        </w:rPr>
        <w:instrText xml:space="preserve"> REF _Ref156492704 \h  \* MERGEFORMAT </w:instrText>
      </w:r>
      <w:r w:rsidR="008B13F7" w:rsidRPr="00C65F7E">
        <w:rPr>
          <w:rFonts w:eastAsiaTheme="minorEastAsia"/>
        </w:rPr>
      </w:r>
      <w:r w:rsidR="008B13F7" w:rsidRPr="00C65F7E">
        <w:rPr>
          <w:rFonts w:eastAsiaTheme="minorEastAsia"/>
        </w:rPr>
        <w:fldChar w:fldCharType="separate"/>
      </w:r>
      <w:r w:rsidR="008B13F7" w:rsidRPr="00C65F7E">
        <w:t>Table S</w:t>
      </w:r>
      <w:r w:rsidR="008B13F7">
        <w:t>6</w:t>
      </w:r>
      <w:r w:rsidR="008B13F7" w:rsidRPr="00C65F7E">
        <w:rPr>
          <w:rFonts w:eastAsiaTheme="minorEastAsia"/>
        </w:rPr>
        <w:fldChar w:fldCharType="end"/>
      </w:r>
      <w:r w:rsidRPr="00C65F7E">
        <w:rPr>
          <w:rFonts w:eastAsiaTheme="minorEastAsia"/>
        </w:rPr>
        <w:t>.</w:t>
      </w:r>
      <w:r w:rsidR="001F1B08">
        <w:rPr>
          <w:rFonts w:eastAsiaTheme="minorEastAsia"/>
        </w:rPr>
        <w:t xml:space="preserve"> </w:t>
      </w:r>
      <w:r w:rsidRPr="00C65F7E">
        <w:rPr>
          <w:rFonts w:eastAsiaTheme="minorEastAsia"/>
        </w:rPr>
        <w:t xml:space="preserve">Using </w:t>
      </w:r>
      <w:r w:rsidR="00FA48CA">
        <w:rPr>
          <w:rFonts w:eastAsiaTheme="minorEastAsia"/>
        </w:rPr>
        <w:t>smoothed</w:t>
      </w:r>
      <w:r w:rsidR="00FA48CA" w:rsidRPr="00C65F7E">
        <w:rPr>
          <w:rFonts w:eastAsiaTheme="minorEastAsia"/>
        </w:rPr>
        <w:t xml:space="preserve"> </w:t>
      </w:r>
      <w:r w:rsidR="001F1B08">
        <w:rPr>
          <w:rFonts w:eastAsiaTheme="minorEastAsia"/>
        </w:rPr>
        <w:t xml:space="preserve">instead of raw </w:t>
      </w:r>
      <w:r w:rsidRPr="00C65F7E">
        <w:rPr>
          <w:rFonts w:eastAsiaTheme="minorEastAsia"/>
        </w:rPr>
        <w:t xml:space="preserve">estimates of CIBW abundance did not significantly alter the vital rate estimates described above. </w:t>
      </w:r>
    </w:p>
    <w:p w14:paraId="3B29F784" w14:textId="256E6A87" w:rsidR="00E21819" w:rsidRDefault="00B151EF" w:rsidP="00BA0A68">
      <w:pPr>
        <w:pStyle w:val="BodyText"/>
        <w:rPr>
          <w:b/>
          <w:bCs/>
        </w:rPr>
      </w:pPr>
      <w:r w:rsidRPr="0052311D">
        <w:rPr>
          <w:b/>
          <w:bCs/>
        </w:rPr>
        <w:t>3.</w:t>
      </w:r>
      <w:r w:rsidR="000F2BAD">
        <w:rPr>
          <w:b/>
          <w:bCs/>
        </w:rPr>
        <w:t>3</w:t>
      </w:r>
      <w:r w:rsidR="000F2BAD" w:rsidRPr="0052311D">
        <w:rPr>
          <w:b/>
          <w:bCs/>
        </w:rPr>
        <w:t xml:space="preserve"> </w:t>
      </w:r>
      <w:r w:rsidRPr="0052311D">
        <w:rPr>
          <w:b/>
          <w:bCs/>
        </w:rPr>
        <w:t>Correlation Analysis</w:t>
      </w:r>
    </w:p>
    <w:p w14:paraId="0AEFAB62" w14:textId="0A1AC987" w:rsidR="00E0652D" w:rsidRDefault="002A1B78" w:rsidP="00BA0A68">
      <w:pPr>
        <w:pStyle w:val="BodyText"/>
        <w:rPr>
          <w:ins w:id="28" w:author="Bernard, Jordan W (DFG)" w:date="2025-03-17T16:15:00Z" w16du:dateUtc="2025-03-18T00:15:00Z"/>
        </w:rPr>
      </w:pPr>
      <w:r w:rsidRPr="002A1B78">
        <w:t xml:space="preserve">Between 2005 and 2017, the abundance and mass of Cook Inlet Chinook salmon </w:t>
      </w:r>
      <w:r w:rsidR="00CB7DC3" w:rsidRPr="002A1B78">
        <w:t xml:space="preserve">decreased </w:t>
      </w:r>
      <w:commentRangeStart w:id="29"/>
      <w:commentRangeStart w:id="30"/>
      <w:del w:id="31" w:author="Bernard, Jordan W (DFG)" w:date="2025-03-17T13:43:00Z" w16du:dateUtc="2025-03-17T21:43:00Z">
        <w:r w:rsidR="0061300B" w:rsidDel="00CB2E8D">
          <w:delText>drastically</w:delText>
        </w:r>
        <w:commentRangeEnd w:id="29"/>
        <w:r w:rsidR="00561DC3" w:rsidDel="00CB2E8D">
          <w:rPr>
            <w:rStyle w:val="CommentReference"/>
            <w:rFonts w:cs="Times New Roman"/>
          </w:rPr>
          <w:commentReference w:id="29"/>
        </w:r>
      </w:del>
      <w:commentRangeEnd w:id="30"/>
      <w:r w:rsidR="00AB203B">
        <w:rPr>
          <w:rStyle w:val="CommentReference"/>
          <w:rFonts w:cs="Times New Roman"/>
        </w:rPr>
        <w:commentReference w:id="30"/>
      </w:r>
      <w:ins w:id="32" w:author="Bernard, Jordan W (DFG)" w:date="2025-03-17T13:43:00Z" w16du:dateUtc="2025-03-17T21:43:00Z">
        <w:r w:rsidR="00CB2E8D">
          <w:t>by more than 50</w:t>
        </w:r>
      </w:ins>
      <w:ins w:id="33" w:author="Bernard, Jordan W (DFG)" w:date="2025-03-17T13:44:00Z" w16du:dateUtc="2025-03-17T21:44:00Z">
        <w:r w:rsidR="00CB2E8D">
          <w:t>%</w:t>
        </w:r>
      </w:ins>
      <w:r w:rsidR="00CB7DC3">
        <w:t>;</w:t>
      </w:r>
      <w:r w:rsidR="002946C2">
        <w:t xml:space="preserve"> </w:t>
      </w:r>
      <w:r w:rsidRPr="002A1B78">
        <w:t>sockeye salmon abundance also declined</w:t>
      </w:r>
      <w:r w:rsidR="001E56E9">
        <w:t xml:space="preserve"> over this </w:t>
      </w:r>
      <w:r w:rsidR="00F654E4">
        <w:t>time</w:t>
      </w:r>
      <w:r w:rsidRPr="002A1B78">
        <w:t xml:space="preserve">, </w:t>
      </w:r>
      <w:r w:rsidR="001E56E9">
        <w:t>though sockeye runs have been variable year-to-year</w:t>
      </w:r>
      <w:r w:rsidR="009D4DF8" w:rsidRPr="002A1B78">
        <w:t xml:space="preserve"> </w:t>
      </w:r>
      <w:r w:rsidRPr="002A1B78">
        <w:t>(</w:t>
      </w:r>
      <w:r w:rsidRPr="00C30FBC">
        <w:t xml:space="preserve">Figure </w:t>
      </w:r>
      <w:r w:rsidR="005A3BF4">
        <w:t>10</w:t>
      </w:r>
      <w:r w:rsidRPr="002A1B78">
        <w:t xml:space="preserve">). </w:t>
      </w:r>
      <w:r w:rsidR="006C76FC">
        <w:t>Although not immediately apparent</w:t>
      </w:r>
      <w:r w:rsidRPr="002A1B78">
        <w:t xml:space="preserve">, the proportion of </w:t>
      </w:r>
      <w:r w:rsidR="008C5039">
        <w:t>YOY and calves</w:t>
      </w:r>
      <w:r w:rsidR="00F942DF">
        <w:t xml:space="preserve"> </w:t>
      </w:r>
      <w:r w:rsidR="0093556E">
        <w:t>with</w:t>
      </w:r>
      <w:r w:rsidR="00F942DF">
        <w:t xml:space="preserve"> </w:t>
      </w:r>
      <w:r w:rsidR="00BA76C1">
        <w:t>adults</w:t>
      </w:r>
      <w:r w:rsidRPr="002A1B78">
        <w:t xml:space="preserve"> </w:t>
      </w:r>
      <w:r w:rsidR="003112A2">
        <w:t xml:space="preserve">appears to have </w:t>
      </w:r>
      <w:r w:rsidRPr="002A1B78">
        <w:t>increase</w:t>
      </w:r>
      <w:r w:rsidR="008B36DD">
        <w:t>d</w:t>
      </w:r>
      <w:r w:rsidR="006C76FC">
        <w:t xml:space="preserve"> </w:t>
      </w:r>
      <w:r w:rsidR="00D83324">
        <w:t xml:space="preserve">slightly </w:t>
      </w:r>
      <w:r w:rsidR="006C76FC">
        <w:t xml:space="preserve">during this </w:t>
      </w:r>
      <w:r w:rsidR="006C76FC">
        <w:lastRenderedPageBreak/>
        <w:t>period</w:t>
      </w:r>
      <w:r w:rsidRPr="002A1B78">
        <w:t xml:space="preserve">, </w:t>
      </w:r>
      <w:r w:rsidR="002615AE">
        <w:t>however,</w:t>
      </w:r>
      <w:r w:rsidR="002615AE" w:rsidRPr="002A1B78">
        <w:t xml:space="preserve"> </w:t>
      </w:r>
      <w:r w:rsidRPr="002A1B78">
        <w:t xml:space="preserve">CIBW abundance remained relatively stable with no significant change (Figure </w:t>
      </w:r>
      <w:r w:rsidR="005A3BF4">
        <w:t>7</w:t>
      </w:r>
      <w:r w:rsidRPr="002A1B78">
        <w:t xml:space="preserve">). When </w:t>
      </w:r>
      <w:r w:rsidR="00D83324">
        <w:t>abundance estimates and age-class proportions are</w:t>
      </w:r>
      <w:r w:rsidRPr="002A1B78">
        <w:t xml:space="preserve"> </w:t>
      </w:r>
      <w:r w:rsidR="002946C2">
        <w:t xml:space="preserve">integrated within an </w:t>
      </w:r>
      <w:r w:rsidR="00EE70B4">
        <w:t>IPM</w:t>
      </w:r>
      <w:r w:rsidRPr="002A1B78">
        <w:t xml:space="preserve">, it suggests that </w:t>
      </w:r>
      <w:r w:rsidR="00150E34">
        <w:t xml:space="preserve">annual </w:t>
      </w:r>
      <w:r w:rsidR="005A3BF4">
        <w:t xml:space="preserve">rates of CIBW reproduction were variable </w:t>
      </w:r>
      <w:r w:rsidR="006C76FC">
        <w:t>showing no consistent increase or decrease</w:t>
      </w:r>
      <w:r w:rsidR="005A3BF4">
        <w:t xml:space="preserve"> between 2005 and 2017 (Figure 8) and that rates of CIBW survival declined between 2005 and 2017 (Figure 9). </w:t>
      </w:r>
      <w:r w:rsidR="00C30FBC" w:rsidRPr="00C30FBC">
        <w:t xml:space="preserve">Consequently, estimates of CIBW survival, but not reproduction, are correlated with the biomass of Chinook and sockeye salmon runs in </w:t>
      </w:r>
      <w:r w:rsidR="005D473B">
        <w:t>UCI</w:t>
      </w:r>
      <w:r w:rsidR="00C30FBC" w:rsidRPr="00C30FBC">
        <w:t>.</w:t>
      </w:r>
      <w:r w:rsidR="00C30FBC">
        <w:t xml:space="preserve"> </w:t>
      </w:r>
      <w:r w:rsidR="00E402C5" w:rsidRPr="005A3BF4">
        <w:t xml:space="preserve">Figure </w:t>
      </w:r>
      <w:r w:rsidR="005A3BF4">
        <w:t>11 and 12</w:t>
      </w:r>
      <w:r w:rsidR="00E402C5" w:rsidRPr="00E402C5">
        <w:t xml:space="preserve"> illustrates our level of certainty regarding th</w:t>
      </w:r>
      <w:r w:rsidR="00E402C5">
        <w:t>e strength of th</w:t>
      </w:r>
      <w:r w:rsidR="005A3BF4">
        <w:t>ese</w:t>
      </w:r>
      <w:r w:rsidR="00E402C5" w:rsidRPr="00E402C5">
        <w:t xml:space="preserve"> relationship</w:t>
      </w:r>
      <w:r w:rsidR="005A3BF4">
        <w:t>s</w:t>
      </w:r>
      <w:r w:rsidR="00E402C5" w:rsidRPr="00E402C5">
        <w:t>.</w:t>
      </w:r>
      <w:r w:rsidR="009A64AB">
        <w:t xml:space="preserve"> </w:t>
      </w:r>
      <w:ins w:id="34" w:author="Bernard, Jordan W (DFG)" w:date="2025-03-17T16:17:00Z">
        <w:r w:rsidR="00E0652D" w:rsidRPr="00E0652D">
          <w:t>The estimated strength of these correlations is as follows:</w:t>
        </w:r>
      </w:ins>
    </w:p>
    <w:p w14:paraId="00733D65" w14:textId="77777777" w:rsidR="00E0652D" w:rsidRPr="00E0652D" w:rsidRDefault="00E0652D" w:rsidP="00E0652D">
      <w:pPr>
        <w:pStyle w:val="BodyText"/>
        <w:numPr>
          <w:ilvl w:val="0"/>
          <w:numId w:val="44"/>
        </w:numPr>
        <w:rPr>
          <w:ins w:id="35" w:author="Bernard, Jordan W (DFG)" w:date="2025-03-17T16:15:00Z" w16du:dateUtc="2025-03-18T00:15:00Z"/>
        </w:rPr>
      </w:pPr>
      <w:ins w:id="36" w:author="Bernard, Jordan W (DFG)" w:date="2025-03-17T16:15:00Z" w16du:dateUtc="2025-03-18T00:15:00Z">
        <w:r w:rsidRPr="00E0652D">
          <w:t xml:space="preserve">Pearson correlation between the probability of surviving to the next year and the annual Chinook run biomass for the Susitna River (2005–2017): 0.17. </w:t>
        </w:r>
      </w:ins>
    </w:p>
    <w:p w14:paraId="6006EA43" w14:textId="77777777" w:rsidR="00E0652D" w:rsidRPr="00E0652D" w:rsidRDefault="00E0652D" w:rsidP="00E0652D">
      <w:pPr>
        <w:pStyle w:val="BodyText"/>
        <w:numPr>
          <w:ilvl w:val="0"/>
          <w:numId w:val="44"/>
        </w:numPr>
        <w:rPr>
          <w:ins w:id="37" w:author="Bernard, Jordan W (DFG)" w:date="2025-03-17T16:15:00Z" w16du:dateUtc="2025-03-18T00:15:00Z"/>
        </w:rPr>
      </w:pPr>
      <w:ins w:id="38" w:author="Bernard, Jordan W (DFG)" w:date="2025-03-17T16:15:00Z" w16du:dateUtc="2025-03-18T00:15:00Z">
        <w:r w:rsidRPr="00E0652D">
          <w:t xml:space="preserve">Pearson correlation between the probability of surviving to the next year and the annual Chinook run biomass for the Kenai River (2005–2017): 0.36. </w:t>
        </w:r>
      </w:ins>
    </w:p>
    <w:p w14:paraId="0455EA61" w14:textId="77777777" w:rsidR="00E0652D" w:rsidRPr="00E0652D" w:rsidRDefault="00E0652D" w:rsidP="00E0652D">
      <w:pPr>
        <w:pStyle w:val="BodyText"/>
        <w:numPr>
          <w:ilvl w:val="0"/>
          <w:numId w:val="44"/>
        </w:numPr>
        <w:rPr>
          <w:ins w:id="39" w:author="Bernard, Jordan W (DFG)" w:date="2025-03-17T16:15:00Z" w16du:dateUtc="2025-03-18T00:15:00Z"/>
        </w:rPr>
      </w:pPr>
      <w:ins w:id="40" w:author="Bernard, Jordan W (DFG)" w:date="2025-03-17T16:15:00Z" w16du:dateUtc="2025-03-18T00:15:00Z">
        <w:r w:rsidRPr="00E0652D">
          <w:t xml:space="preserve">Pearson correlation between the probability of surviving to the next year and the annual sockeye run biomass for the Susitna River (2006–2015): 0.20. </w:t>
        </w:r>
      </w:ins>
    </w:p>
    <w:p w14:paraId="2BC154E2" w14:textId="4CA92135" w:rsidR="00E0652D" w:rsidRDefault="00E0652D" w:rsidP="00E0652D">
      <w:pPr>
        <w:pStyle w:val="BodyText"/>
        <w:numPr>
          <w:ilvl w:val="0"/>
          <w:numId w:val="44"/>
        </w:numPr>
        <w:rPr>
          <w:ins w:id="41" w:author="Bernard, Jordan W (DFG)" w:date="2025-03-17T16:15:00Z" w16du:dateUtc="2025-03-18T00:15:00Z"/>
        </w:rPr>
      </w:pPr>
      <w:ins w:id="42" w:author="Bernard, Jordan W (DFG)" w:date="2025-03-17T16:15:00Z" w16du:dateUtc="2025-03-18T00:15:00Z">
        <w:r w:rsidRPr="00E0652D">
          <w:t>Pearson correlation between the probability of surviving to the next year and the annual sockeye run biomass for the Kenai River (2005–2015): 0.20.</w:t>
        </w:r>
      </w:ins>
    </w:p>
    <w:p w14:paraId="7EA907C5" w14:textId="3008D10F" w:rsidR="00E0652D" w:rsidDel="00E0652D" w:rsidRDefault="00E0652D" w:rsidP="00E0652D">
      <w:pPr>
        <w:pStyle w:val="BodyText"/>
        <w:rPr>
          <w:del w:id="43" w:author="Bernard, Jordan W (DFG)" w:date="2025-03-17T16:15:00Z" w16du:dateUtc="2025-03-18T00:15:00Z"/>
        </w:rPr>
      </w:pPr>
      <w:ins w:id="44" w:author="Bernard, Jordan W (DFG)" w:date="2025-03-17T16:17:00Z">
        <w:r w:rsidRPr="00E0652D">
          <w:t>These correlations are relatively weak, highlighting the need for caution in interpreting the results.</w:t>
        </w:r>
      </w:ins>
      <w:ins w:id="45" w:author="Bernard, Jordan W (DFG)" w:date="2025-03-17T16:17:00Z" w16du:dateUtc="2025-03-18T00:17:00Z">
        <w:r>
          <w:t xml:space="preserve"> </w:t>
        </w:r>
      </w:ins>
      <w:r w:rsidR="002A1B78">
        <w:t xml:space="preserve">It needs to be reiterated that </w:t>
      </w:r>
      <w:r w:rsidR="001E56E9">
        <w:t>some source</w:t>
      </w:r>
      <w:r w:rsidR="00150E34">
        <w:t>s</w:t>
      </w:r>
      <w:r w:rsidR="001E56E9">
        <w:t xml:space="preserve"> of </w:t>
      </w:r>
      <w:r w:rsidR="002A1B78">
        <w:t>u</w:t>
      </w:r>
      <w:r w:rsidR="009A64AB" w:rsidRPr="009A64AB">
        <w:t>ncertainty</w:t>
      </w:r>
      <w:r w:rsidR="001E56E9">
        <w:t>,</w:t>
      </w:r>
      <w:r w:rsidR="009A64AB" w:rsidRPr="009A64AB">
        <w:t xml:space="preserve"> </w:t>
      </w:r>
      <w:r w:rsidR="001E56E9">
        <w:t xml:space="preserve">such as </w:t>
      </w:r>
      <w:r w:rsidR="002A1B78">
        <w:t>u</w:t>
      </w:r>
      <w:r w:rsidR="009A64AB" w:rsidRPr="009A64AB">
        <w:t>ncertainty in run size</w:t>
      </w:r>
      <w:r w:rsidR="001E56E9">
        <w:t>,</w:t>
      </w:r>
      <w:r w:rsidR="009A64AB" w:rsidRPr="009A64AB">
        <w:t xml:space="preserve"> </w:t>
      </w:r>
      <w:r w:rsidR="00282AE3" w:rsidRPr="009A64AB">
        <w:t>w</w:t>
      </w:r>
      <w:r w:rsidR="001E56E9">
        <w:t>ere</w:t>
      </w:r>
      <w:r w:rsidR="009A64AB" w:rsidRPr="009A64AB">
        <w:t xml:space="preserve"> not accounted for in this analysis</w:t>
      </w:r>
      <w:r w:rsidR="00AC7FDA">
        <w:t>, and that t</w:t>
      </w:r>
      <w:r w:rsidR="009A64AB" w:rsidRPr="009A64AB">
        <w:t>he results presented in this manuscript overstate our level of confidence.</w:t>
      </w:r>
      <w:r w:rsidR="002A1B78">
        <w:t xml:space="preserve"> </w:t>
      </w:r>
    </w:p>
    <w:p w14:paraId="3E719B8D" w14:textId="4699DA84" w:rsidR="007428D5" w:rsidRPr="00F9328F" w:rsidRDefault="00C24AB2" w:rsidP="00BA0A68">
      <w:pPr>
        <w:pStyle w:val="BodyText"/>
        <w:rPr>
          <w:b/>
          <w:bCs/>
        </w:rPr>
      </w:pPr>
      <w:r w:rsidRPr="008D0F57">
        <w:rPr>
          <w:b/>
          <w:bCs/>
        </w:rPr>
        <w:t>4. Discussion</w:t>
      </w:r>
    </w:p>
    <w:p w14:paraId="2000C57E" w14:textId="78191EBE" w:rsidR="00F9328F" w:rsidRPr="00C65F7E" w:rsidRDefault="00BA76C1" w:rsidP="00BF4E7B">
      <w:pPr>
        <w:pStyle w:val="BodyText"/>
      </w:pPr>
      <w:r>
        <w:t>Actual</w:t>
      </w:r>
      <w:r w:rsidR="00F9328F" w:rsidRPr="00C65F7E">
        <w:t xml:space="preserve"> data required to accurately describe </w:t>
      </w:r>
      <w:r>
        <w:t xml:space="preserve">the </w:t>
      </w:r>
      <w:r w:rsidR="00F9328F" w:rsidRPr="00C65F7E">
        <w:t xml:space="preserve">CIBW prey landscape over time, </w:t>
      </w:r>
      <w:r>
        <w:t>is not the same as</w:t>
      </w:r>
      <w:r w:rsidR="00F9328F" w:rsidRPr="00C65F7E">
        <w:t xml:space="preserve"> the available </w:t>
      </w:r>
      <w:r>
        <w:t>data</w:t>
      </w:r>
      <w:r w:rsidR="00F9328F" w:rsidRPr="00C65F7E">
        <w:t xml:space="preserve">. Ideally, this would include data on the abundance, biomass, </w:t>
      </w:r>
      <w:r>
        <w:t>and</w:t>
      </w:r>
      <w:r w:rsidR="00F9328F" w:rsidRPr="00C65F7E">
        <w:t xml:space="preserve"> energy </w:t>
      </w:r>
      <w:r w:rsidR="00F9328F" w:rsidRPr="00C65F7E">
        <w:lastRenderedPageBreak/>
        <w:t xml:space="preserve">content of </w:t>
      </w:r>
      <w:r w:rsidR="00936826">
        <w:t>all</w:t>
      </w:r>
      <w:r w:rsidR="00936826" w:rsidRPr="00C65F7E">
        <w:t xml:space="preserve"> </w:t>
      </w:r>
      <w:r w:rsidR="00F9328F" w:rsidRPr="00C65F7E">
        <w:t xml:space="preserve">prey species in Cook Inlet over time. However, the diversity </w:t>
      </w:r>
      <w:r w:rsidR="002615AE">
        <w:t xml:space="preserve">and commercial value </w:t>
      </w:r>
      <w:r w:rsidR="00F9328F" w:rsidRPr="00C65F7E">
        <w:t xml:space="preserve">of CIBW prey complicates the characterization of their prey landscape. Establishing robust indexes of prey availability </w:t>
      </w:r>
      <w:commentRangeStart w:id="46"/>
      <w:commentRangeStart w:id="47"/>
      <w:del w:id="48" w:author="Bernard, Jordan W (DFG)" w:date="2025-03-17T13:43:00Z" w16du:dateUtc="2025-03-17T21:43:00Z">
        <w:r w:rsidR="0034527F" w:rsidDel="00CB2E8D">
          <w:delText>may</w:delText>
        </w:r>
        <w:r w:rsidR="0034527F" w:rsidRPr="00C65F7E" w:rsidDel="00CB2E8D">
          <w:delText xml:space="preserve"> </w:delText>
        </w:r>
      </w:del>
      <w:commentRangeEnd w:id="46"/>
      <w:commentRangeEnd w:id="47"/>
      <w:ins w:id="49" w:author="Bernard, Jordan W (DFG)" w:date="2025-03-17T13:43:00Z" w16du:dateUtc="2025-03-17T21:43:00Z">
        <w:r w:rsidR="00CB2E8D">
          <w:t>are</w:t>
        </w:r>
        <w:r w:rsidR="00CB2E8D" w:rsidRPr="00C65F7E">
          <w:t xml:space="preserve"> </w:t>
        </w:r>
      </w:ins>
      <w:r w:rsidR="00DB2651">
        <w:rPr>
          <w:rStyle w:val="CommentReference"/>
          <w:rFonts w:cs="Times New Roman"/>
        </w:rPr>
        <w:commentReference w:id="46"/>
      </w:r>
      <w:r w:rsidR="00AB203B">
        <w:rPr>
          <w:rStyle w:val="CommentReference"/>
          <w:rFonts w:cs="Times New Roman"/>
        </w:rPr>
        <w:commentReference w:id="47"/>
      </w:r>
      <w:r w:rsidR="0089604B" w:rsidRPr="00C65F7E">
        <w:t>not</w:t>
      </w:r>
      <w:r w:rsidR="00F9328F" w:rsidRPr="00C65F7E">
        <w:t xml:space="preserve"> </w:t>
      </w:r>
      <w:r w:rsidR="004F3EEE" w:rsidRPr="00C65F7E">
        <w:t>be</w:t>
      </w:r>
      <w:r w:rsidR="00F9328F" w:rsidRPr="00C65F7E">
        <w:t xml:space="preserve"> possible with existing </w:t>
      </w:r>
      <w:r w:rsidR="003E1461">
        <w:t xml:space="preserve">fisheries </w:t>
      </w:r>
      <w:r w:rsidR="00F9328F" w:rsidRPr="00C65F7E">
        <w:t>monitoring data.</w:t>
      </w:r>
      <w:r w:rsidR="00EF72B8">
        <w:t xml:space="preserve"> </w:t>
      </w:r>
      <w:r w:rsidR="00BF4E7B">
        <w:t>Although</w:t>
      </w:r>
      <w:r w:rsidR="00F9328F" w:rsidRPr="00C65F7E">
        <w:t xml:space="preserve"> an ideal index of prey availability does not exist, we </w:t>
      </w:r>
      <w:r>
        <w:t>found</w:t>
      </w:r>
      <w:r w:rsidRPr="00C65F7E">
        <w:t xml:space="preserve"> </w:t>
      </w:r>
      <w:r w:rsidR="00F9328F" w:rsidRPr="00C65F7E">
        <w:t xml:space="preserve">that the biomass of major Chinook and sockeye salmon runs in UCI </w:t>
      </w:r>
      <w:r>
        <w:t>is likely</w:t>
      </w:r>
      <w:r w:rsidR="00F9328F" w:rsidRPr="00C65F7E">
        <w:t xml:space="preserve"> the most robust index of prey availability that can be developed with existing data.</w:t>
      </w:r>
      <w:r w:rsidR="00DC4563">
        <w:t xml:space="preserve"> </w:t>
      </w:r>
      <w:r w:rsidR="00803778">
        <w:t>These species are believed to be important to CIBW</w:t>
      </w:r>
      <w:r w:rsidR="00F73F26">
        <w:t>s</w:t>
      </w:r>
      <w:r w:rsidR="00803778">
        <w:t xml:space="preserve"> from a timing and energetic standpoint. Chinook salmon are the first to return to the inlet and are the largest salmon species, while sockeye salmon are the dominant salmon species in UCI in June and July</w:t>
      </w:r>
      <w:r w:rsidR="00213DAD">
        <w:t xml:space="preserve">. </w:t>
      </w:r>
      <w:r w:rsidR="00590F76">
        <w:t>Additionally,</w:t>
      </w:r>
      <w:r w:rsidR="00213DAD">
        <w:t xml:space="preserve"> Chinook and sockeye </w:t>
      </w:r>
      <w:r w:rsidR="00803778">
        <w:t xml:space="preserve">salmon are </w:t>
      </w:r>
      <w:r w:rsidR="00213DAD">
        <w:t>relatively dense calorically</w:t>
      </w:r>
      <w:r w:rsidR="00BF4E7B">
        <w:t xml:space="preserve"> </w:t>
      </w:r>
      <w:r w:rsidR="00803778">
        <w:t>(</w:t>
      </w:r>
      <w:r w:rsidR="008B13F7">
        <w:t>Appendix S</w:t>
      </w:r>
      <w:r w:rsidR="00DE54E3">
        <w:t>1</w:t>
      </w:r>
      <w:r w:rsidR="008B13F7">
        <w:t xml:space="preserve">: </w:t>
      </w:r>
      <w:r w:rsidR="00803778">
        <w:t xml:space="preserve">Table </w:t>
      </w:r>
      <w:r w:rsidR="001665FA">
        <w:t>S</w:t>
      </w:r>
      <w:r w:rsidR="008B13F7">
        <w:t>7</w:t>
      </w:r>
      <w:r w:rsidR="00803778">
        <w:t>).</w:t>
      </w:r>
      <w:r w:rsidR="00DC4563">
        <w:t xml:space="preserve">   </w:t>
      </w:r>
    </w:p>
    <w:p w14:paraId="46361753" w14:textId="23E5AB8E" w:rsidR="00ED7C60" w:rsidRDefault="00BC5EDF" w:rsidP="008C26E8">
      <w:pPr>
        <w:pStyle w:val="BodyText"/>
        <w:ind w:firstLine="360"/>
      </w:pPr>
      <w:r w:rsidRPr="00BC5EDF">
        <w:rPr>
          <w:rFonts w:cs="Times New Roman"/>
        </w:rPr>
        <w:t xml:space="preserve"> </w:t>
      </w:r>
      <w:r w:rsidRPr="00BC5EDF">
        <w:t>The assumptions underlying this analysis are as follows</w:t>
      </w:r>
      <w:r w:rsidR="00ED7C60">
        <w:t xml:space="preserve">: </w:t>
      </w:r>
    </w:p>
    <w:p w14:paraId="7DF0692E" w14:textId="6A1E15CF" w:rsidR="00F3776E" w:rsidRDefault="00F3776E" w:rsidP="00C11380">
      <w:pPr>
        <w:pStyle w:val="ListBullet"/>
        <w:spacing w:line="480" w:lineRule="auto"/>
      </w:pPr>
      <w:r w:rsidRPr="00F3776E">
        <w:t>The estimated biomass of significant Chinook and sockeye salmon runs in UCI accurately represents the availability of prey to CIBW.</w:t>
      </w:r>
    </w:p>
    <w:p w14:paraId="392F85CE" w14:textId="0EE4F732" w:rsidR="00305A29" w:rsidRPr="00F3776E" w:rsidRDefault="00305A29" w:rsidP="00433DE6">
      <w:pPr>
        <w:pStyle w:val="ListBullet"/>
        <w:spacing w:line="480" w:lineRule="auto"/>
      </w:pPr>
      <w:r>
        <w:t xml:space="preserve">The </w:t>
      </w:r>
      <w:r w:rsidR="00900AE1">
        <w:t>CIBW and salmon</w:t>
      </w:r>
      <w:r>
        <w:t xml:space="preserve"> data used in this analysis </w:t>
      </w:r>
      <w:r w:rsidR="00ED7C60">
        <w:t xml:space="preserve">are </w:t>
      </w:r>
      <w:r>
        <w:t>accurate.</w:t>
      </w:r>
    </w:p>
    <w:p w14:paraId="0B001634" w14:textId="247D3965" w:rsidR="00F3776E" w:rsidRPr="00F3776E" w:rsidRDefault="00F3776E" w:rsidP="00433DE6">
      <w:pPr>
        <w:pStyle w:val="ListBullet"/>
        <w:spacing w:line="480" w:lineRule="auto"/>
      </w:pPr>
      <w:r w:rsidRPr="00F3776E">
        <w:t>Model-based estimates of CIBW abundance, survival, and reproduction are accurate.</w:t>
      </w:r>
    </w:p>
    <w:p w14:paraId="1D60928C" w14:textId="7432C4CA" w:rsidR="00F3776E" w:rsidRPr="00F3776E" w:rsidRDefault="007316A3" w:rsidP="00433DE6">
      <w:pPr>
        <w:pStyle w:val="ListBullet"/>
        <w:spacing w:line="480" w:lineRule="auto"/>
      </w:pPr>
      <w:r>
        <w:t>M</w:t>
      </w:r>
      <w:r w:rsidR="00F3776E" w:rsidRPr="00F3776E">
        <w:t xml:space="preserve">oderate correlations identified between CIBW population parameters and prey availability </w:t>
      </w:r>
      <w:r w:rsidR="00ED7C60">
        <w:t>during</w:t>
      </w:r>
      <w:r w:rsidR="00670CAF">
        <w:t xml:space="preserve"> a </w:t>
      </w:r>
      <w:r w:rsidR="00457344">
        <w:t>10</w:t>
      </w:r>
      <w:r w:rsidR="00ED7C60">
        <w:t>–</w:t>
      </w:r>
      <w:r w:rsidR="00457344">
        <w:t>13</w:t>
      </w:r>
      <w:r w:rsidR="00BA76C1">
        <w:t>-</w:t>
      </w:r>
      <w:r w:rsidR="00457344">
        <w:t>year</w:t>
      </w:r>
      <w:r w:rsidR="00670CAF">
        <w:t xml:space="preserve"> period </w:t>
      </w:r>
      <w:proofErr w:type="gramStart"/>
      <w:r w:rsidR="007A05FD">
        <w:t>are</w:t>
      </w:r>
      <w:proofErr w:type="gramEnd"/>
      <w:r w:rsidR="007A05FD">
        <w:t xml:space="preserve"> not</w:t>
      </w:r>
      <w:r w:rsidR="00F3776E" w:rsidRPr="00F3776E">
        <w:t xml:space="preserve"> spurious. </w:t>
      </w:r>
    </w:p>
    <w:p w14:paraId="103F8A11" w14:textId="77777777" w:rsidR="00722811" w:rsidRPr="002D7E6E" w:rsidRDefault="00722811" w:rsidP="00722811">
      <w:pPr>
        <w:pStyle w:val="BodyText"/>
      </w:pPr>
      <w:r w:rsidRPr="002D7E6E">
        <w:t>Given these assumptions, our primary findings are as follows:</w:t>
      </w:r>
    </w:p>
    <w:p w14:paraId="0FC24C82" w14:textId="5C21CCEB" w:rsidR="00C544D0" w:rsidRPr="002D7E6E" w:rsidRDefault="00C544D0" w:rsidP="00433DE6">
      <w:pPr>
        <w:pStyle w:val="ListBullet"/>
        <w:spacing w:line="480" w:lineRule="auto"/>
      </w:pPr>
      <w:r w:rsidRPr="002D7E6E">
        <w:t xml:space="preserve">Chinook salmon biomass has markedly declined over the past 40 years in the Kenai and Susitna </w:t>
      </w:r>
      <w:r w:rsidR="00085311">
        <w:t>r</w:t>
      </w:r>
      <w:r w:rsidRPr="002D7E6E">
        <w:t>iver</w:t>
      </w:r>
      <w:r w:rsidR="00085311">
        <w:t>s</w:t>
      </w:r>
      <w:r w:rsidRPr="002D7E6E">
        <w:t xml:space="preserve">, while the biomass of sockeye salmon in the Kasilof, Kenai, and Susitna River was variable with no clear trend (Figure </w:t>
      </w:r>
      <w:r w:rsidR="00C30FBC">
        <w:t>5</w:t>
      </w:r>
      <w:r w:rsidRPr="002D7E6E">
        <w:t xml:space="preserve">). CPUE data from the OTF (Figure </w:t>
      </w:r>
      <w:r w:rsidR="00C30FBC">
        <w:t>6</w:t>
      </w:r>
      <w:r w:rsidRPr="002D7E6E">
        <w:t xml:space="preserve">) and information on fish size over time (Figure </w:t>
      </w:r>
      <w:r w:rsidR="00C30FBC">
        <w:t>4</w:t>
      </w:r>
      <w:r w:rsidRPr="002D7E6E">
        <w:t xml:space="preserve">) suggests that the biomass of chum, </w:t>
      </w:r>
      <w:r w:rsidRPr="002D7E6E">
        <w:lastRenderedPageBreak/>
        <w:t xml:space="preserve">coho, and pink salmon in Cook Inlet has also been variable with no clear </w:t>
      </w:r>
      <w:r w:rsidR="00085311">
        <w:t>trend</w:t>
      </w:r>
      <w:r w:rsidRPr="002D7E6E">
        <w:t>, albeit less robust information is available for these species.</w:t>
      </w:r>
    </w:p>
    <w:p w14:paraId="125D8816" w14:textId="2A0E8B10" w:rsidR="00670CAF" w:rsidRDefault="00670CAF" w:rsidP="00433DE6">
      <w:pPr>
        <w:pStyle w:val="ListBullet"/>
        <w:spacing w:line="480" w:lineRule="auto"/>
      </w:pPr>
      <w:r w:rsidRPr="00670CAF">
        <w:t xml:space="preserve">CIBW's </w:t>
      </w:r>
      <w:r w:rsidR="00BA2BF2">
        <w:t xml:space="preserve">mature female </w:t>
      </w:r>
      <w:r w:rsidRPr="00670CAF">
        <w:t>reproduction rate does not appear to be correlated with the biomass of Chinook and sockeye runs</w:t>
      </w:r>
      <w:r w:rsidR="00A3551F">
        <w:t xml:space="preserve"> </w:t>
      </w:r>
      <w:r w:rsidR="00BA2BF2">
        <w:t xml:space="preserve">of </w:t>
      </w:r>
      <w:r w:rsidR="00A3551F">
        <w:t>the previous year</w:t>
      </w:r>
      <w:r w:rsidRPr="00670CAF">
        <w:t>.</w:t>
      </w:r>
    </w:p>
    <w:p w14:paraId="420E504C" w14:textId="4DFE27E8" w:rsidR="00C544D0" w:rsidRPr="00752B15" w:rsidRDefault="00670CAF" w:rsidP="00DA0FBE">
      <w:pPr>
        <w:pStyle w:val="ListBullet"/>
        <w:spacing w:line="480" w:lineRule="auto"/>
      </w:pPr>
      <w:r>
        <w:t>CIBW’s chance of surviving to next year appears to be correlated with the biomass of Chinook and sockeye runs.</w:t>
      </w:r>
    </w:p>
    <w:p w14:paraId="4D487AD2" w14:textId="4C5AE333" w:rsidR="00B42E74" w:rsidRPr="009D2138" w:rsidRDefault="00F87C33" w:rsidP="00BA0A68">
      <w:pPr>
        <w:pStyle w:val="BodyText"/>
        <w:rPr>
          <w:b/>
          <w:bCs/>
        </w:rPr>
      </w:pPr>
      <w:r w:rsidRPr="0022068A">
        <w:rPr>
          <w:b/>
          <w:bCs/>
        </w:rPr>
        <w:t>4.</w:t>
      </w:r>
      <w:r w:rsidR="00FD1FB3">
        <w:rPr>
          <w:b/>
          <w:bCs/>
        </w:rPr>
        <w:t>1</w:t>
      </w:r>
      <w:r w:rsidR="00FD1FB3" w:rsidRPr="0022068A">
        <w:rPr>
          <w:b/>
          <w:bCs/>
        </w:rPr>
        <w:t xml:space="preserve"> </w:t>
      </w:r>
      <w:r w:rsidRPr="0022068A">
        <w:rPr>
          <w:b/>
          <w:bCs/>
        </w:rPr>
        <w:t>Prey Availability</w:t>
      </w:r>
    </w:p>
    <w:p w14:paraId="6A7E815D" w14:textId="739D7E8B" w:rsidR="00B04711" w:rsidRDefault="00B04711" w:rsidP="00B04711">
      <w:pPr>
        <w:spacing w:line="480" w:lineRule="auto"/>
      </w:pPr>
      <w:r>
        <w:t xml:space="preserve">In UCI, </w:t>
      </w:r>
      <w:r w:rsidRPr="00A32D8C">
        <w:t xml:space="preserve">Chinook salmon biomass </w:t>
      </w:r>
      <w:r w:rsidR="00F654E4">
        <w:t>was found to be</w:t>
      </w:r>
      <w:r w:rsidRPr="00A32D8C">
        <w:t xml:space="preserve"> lower than sockeye salmon biomass, with a higher proportion of Chinook salmon </w:t>
      </w:r>
      <w:r w:rsidR="00FC0BD0">
        <w:t>i</w:t>
      </w:r>
      <w:r w:rsidRPr="00A32D8C">
        <w:t xml:space="preserve">n the Susitna River compared to the Kenai and Kasilof rivers. This pattern aligns with the distribution of species-level rearing habitats around Cook Inlet. Fish species that depend on stream and riverine habitats during their early life stages—such as eulachon, Chinook, </w:t>
      </w:r>
      <w:commentRangeStart w:id="50"/>
      <w:commentRangeStart w:id="51"/>
      <w:r w:rsidRPr="00A32D8C">
        <w:t>chum, coho, and pink salmon</w:t>
      </w:r>
      <w:commentRangeEnd w:id="50"/>
      <w:r w:rsidR="00B97DC4">
        <w:rPr>
          <w:rStyle w:val="CommentReference"/>
        </w:rPr>
        <w:commentReference w:id="50"/>
      </w:r>
      <w:commentRangeEnd w:id="51"/>
      <w:r w:rsidR="003D46AE">
        <w:rPr>
          <w:rStyle w:val="CommentReference"/>
        </w:rPr>
        <w:commentReference w:id="51"/>
      </w:r>
      <w:r w:rsidRPr="00A32D8C">
        <w:t xml:space="preserve">—benefit from the extensive habitat provided by the Susitna River drainage, which is substantially larger than other river systems in the </w:t>
      </w:r>
      <w:r>
        <w:t xml:space="preserve">Cook Inlet </w:t>
      </w:r>
      <w:r w:rsidRPr="00A32D8C">
        <w:t>region (</w:t>
      </w:r>
      <w:r w:rsidRPr="00736514">
        <w:t xml:space="preserve">Figure </w:t>
      </w:r>
      <w:r w:rsidR="00A605DC">
        <w:t>13</w:t>
      </w:r>
      <w:r w:rsidRPr="00A32D8C">
        <w:t xml:space="preserve">). In contrast, large glacially carved lakes such as Kenai and Skilak lakes, draining into the Kenai River, and Tustumena Lake, draining into the Kasilof River, offer extensive rearing habitat for sockeye salmon, which rely on </w:t>
      </w:r>
      <w:bookmarkStart w:id="52" w:name="_Hlk185863158"/>
      <w:r w:rsidRPr="00A32D8C">
        <w:t xml:space="preserve">lacustrine environments </w:t>
      </w:r>
      <w:bookmarkEnd w:id="52"/>
      <w:r w:rsidRPr="00A32D8C">
        <w:t>during their early developmental stages (</w:t>
      </w:r>
      <w:r w:rsidRPr="00736514">
        <w:t xml:space="preserve">Figure </w:t>
      </w:r>
      <w:r w:rsidR="00A605DC">
        <w:t>14</w:t>
      </w:r>
      <w:r w:rsidRPr="00A32D8C">
        <w:t>).</w:t>
      </w:r>
      <w:ins w:id="53" w:author="Bernard, Jordan W (DFG)" w:date="2025-03-17T13:47:00Z" w16du:dateUtc="2025-03-17T21:47:00Z">
        <w:r w:rsidR="00AB203B">
          <w:t xml:space="preserve"> </w:t>
        </w:r>
      </w:ins>
      <w:ins w:id="54" w:author="Bernard, Jordan W (DFG)" w:date="2025-03-17T14:24:00Z">
        <w:r w:rsidR="003D46AE" w:rsidRPr="003D46AE">
          <w:t>Sockeye salmon are the most abundant species at the offshore test fishery in July (Figure 6). On the Deshka River, a tributary of the Susitna, a weir operates from late May through the end of August. Pink salmon are the most abundant species, with cumulative counts averaging approximately 53,000 fish between 2014 and 2024, followed by Chinook (12,000), coho (9,000), and chum (110) (</w:t>
        </w:r>
      </w:ins>
      <w:ins w:id="55" w:author="Bernard, Jordan W (DFG)" w:date="2025-03-17T14:26:00Z" w16du:dateUtc="2025-03-17T22:26:00Z">
        <w:r w:rsidR="003D46AE" w:rsidRPr="00655F1C">
          <w:t>ADF&amp;G, 2024</w:t>
        </w:r>
      </w:ins>
      <w:ins w:id="56" w:author="Bernard, Jordan W (DFG)" w:date="2025-03-17T14:24:00Z">
        <w:r w:rsidR="003D46AE" w:rsidRPr="003D46AE">
          <w:t>).</w:t>
        </w:r>
      </w:ins>
    </w:p>
    <w:p w14:paraId="2B2A6E3B" w14:textId="0DC65886" w:rsidR="009D2138" w:rsidRPr="00C65F7E" w:rsidRDefault="00B04711" w:rsidP="00C11380">
      <w:pPr>
        <w:spacing w:line="480" w:lineRule="auto"/>
        <w:ind w:firstLine="720"/>
        <w:rPr>
          <w:rFonts w:eastAsiaTheme="minorHAnsi"/>
        </w:rPr>
      </w:pPr>
      <w:r w:rsidRPr="00C11380">
        <w:t xml:space="preserve">The biomass of Chinook salmon in UCI has declined significantly over the past </w:t>
      </w:r>
      <w:r w:rsidR="00936826">
        <w:t>4</w:t>
      </w:r>
      <w:r w:rsidR="00936826" w:rsidRPr="00C11380">
        <w:t xml:space="preserve">0 </w:t>
      </w:r>
      <w:r w:rsidRPr="00C11380">
        <w:t xml:space="preserve">years, with a notable drop around 2008. </w:t>
      </w:r>
      <w:r w:rsidR="00437BDD" w:rsidRPr="008C26E8">
        <w:t xml:space="preserve">Elevated ocean temperatures and altered food-web dynamics </w:t>
      </w:r>
      <w:r w:rsidR="00437BDD" w:rsidRPr="008C26E8">
        <w:lastRenderedPageBreak/>
        <w:t>are believed to have caused Chinook salmon to mature earlier, resulting in smaller, less fecund individuals return</w:t>
      </w:r>
      <w:r w:rsidR="002C32C2" w:rsidRPr="008C26E8">
        <w:t>ing</w:t>
      </w:r>
      <w:r w:rsidR="00437BDD" w:rsidRPr="008C26E8">
        <w:t xml:space="preserve"> to spawn (Lewis et al., 2015). As a result, Chinook are thought to have become less productive since the mid-2000s, leading to a decrease in run </w:t>
      </w:r>
      <w:r w:rsidR="009A5033" w:rsidRPr="008C26E8">
        <w:t xml:space="preserve">abundance </w:t>
      </w:r>
      <w:r w:rsidR="00437BDD" w:rsidRPr="008C26E8">
        <w:t>within Cook Inlet.</w:t>
      </w:r>
      <w:r w:rsidRPr="00C11380">
        <w:t xml:space="preserve"> </w:t>
      </w:r>
      <w:r w:rsidR="00E45442">
        <w:t xml:space="preserve">However, </w:t>
      </w:r>
      <w:r w:rsidR="00E45442" w:rsidRPr="005A76AF">
        <w:t>it is unclear if a reduction in the size of Chinook salmon would result in reduced CIBW prey</w:t>
      </w:r>
      <w:r w:rsidR="00E45442" w:rsidRPr="00D45BBC">
        <w:t xml:space="preserve">. </w:t>
      </w:r>
      <w:r w:rsidR="00E45442" w:rsidRPr="00E45442">
        <w:t>Smaller CIBWs (i.e., females and young) are unlikely to consume 25-pound salmon, the average size of commercially harvested salmon in UCI from 1975 to 2008 (Marston &amp; Frothingham, 2022).</w:t>
      </w:r>
      <w:r w:rsidR="00E45442">
        <w:t xml:space="preserve"> </w:t>
      </w:r>
      <w:r w:rsidR="009A5033" w:rsidRPr="008C26E8">
        <w:rPr>
          <w:rFonts w:eastAsiaTheme="minorHAnsi"/>
        </w:rPr>
        <w:t>The anatomy of the throat (i.e., esophagus</w:t>
      </w:r>
      <w:r w:rsidR="004C41EB" w:rsidRPr="008C26E8">
        <w:rPr>
          <w:rFonts w:eastAsiaTheme="minorHAnsi"/>
        </w:rPr>
        <w:t>,</w:t>
      </w:r>
      <w:r w:rsidR="009A5033" w:rsidRPr="008C26E8">
        <w:rPr>
          <w:rFonts w:eastAsiaTheme="minorHAnsi"/>
        </w:rPr>
        <w:t xml:space="preserve"> trachea</w:t>
      </w:r>
      <w:r w:rsidR="004C41EB" w:rsidRPr="008C26E8">
        <w:rPr>
          <w:rFonts w:eastAsiaTheme="minorHAnsi"/>
        </w:rPr>
        <w:t>, and larynx</w:t>
      </w:r>
      <w:r w:rsidR="009A5033" w:rsidRPr="008C26E8">
        <w:rPr>
          <w:rFonts w:eastAsiaTheme="minorHAnsi"/>
        </w:rPr>
        <w:t xml:space="preserve">) limits the size of prey that belugas can swallow </w:t>
      </w:r>
      <w:r w:rsidR="004C41EB" w:rsidRPr="008C26E8">
        <w:rPr>
          <w:rFonts w:eastAsiaTheme="minorHAnsi"/>
        </w:rPr>
        <w:t xml:space="preserve">because prey that is too large can dislocate the larynx and cause asphyxiation </w:t>
      </w:r>
      <w:r w:rsidR="009D2138" w:rsidRPr="008C26E8">
        <w:rPr>
          <w:rFonts w:eastAsiaTheme="minorHAnsi"/>
        </w:rPr>
        <w:t>(</w:t>
      </w:r>
      <w:r w:rsidR="009A5033" w:rsidRPr="004C41EB">
        <w:rPr>
          <w:rFonts w:eastAsiaTheme="minorHAnsi"/>
        </w:rPr>
        <w:t>Rouse</w:t>
      </w:r>
      <w:r w:rsidR="009A5033" w:rsidRPr="008C26E8">
        <w:rPr>
          <w:rFonts w:eastAsiaTheme="minorHAnsi"/>
        </w:rPr>
        <w:t xml:space="preserve"> et al.</w:t>
      </w:r>
      <w:r w:rsidR="00AC77A8">
        <w:rPr>
          <w:rFonts w:eastAsiaTheme="minorHAnsi"/>
        </w:rPr>
        <w:t>,</w:t>
      </w:r>
      <w:r w:rsidR="004C41EB" w:rsidRPr="008C26E8">
        <w:rPr>
          <w:rFonts w:eastAsiaTheme="minorHAnsi"/>
        </w:rPr>
        <w:t xml:space="preserve"> 2017</w:t>
      </w:r>
      <w:r w:rsidR="009D2138" w:rsidRPr="008C26E8">
        <w:rPr>
          <w:rFonts w:eastAsiaTheme="minorHAnsi"/>
        </w:rPr>
        <w:t>)</w:t>
      </w:r>
      <w:r w:rsidR="002C32C2" w:rsidRPr="008C26E8">
        <w:rPr>
          <w:rFonts w:eastAsiaTheme="minorHAnsi"/>
        </w:rPr>
        <w:t>.</w:t>
      </w:r>
      <w:r w:rsidR="009A5033" w:rsidRPr="008C26E8">
        <w:rPr>
          <w:rFonts w:eastAsiaTheme="minorHAnsi"/>
        </w:rPr>
        <w:t xml:space="preserve"> </w:t>
      </w:r>
      <w:r w:rsidR="002C32C2" w:rsidRPr="008C26E8">
        <w:rPr>
          <w:rFonts w:eastAsiaTheme="minorHAnsi"/>
        </w:rPr>
        <w:t>S</w:t>
      </w:r>
      <w:r w:rsidR="009A5033" w:rsidRPr="008C26E8">
        <w:rPr>
          <w:rFonts w:eastAsiaTheme="minorHAnsi"/>
        </w:rPr>
        <w:t xml:space="preserve">maller belugas (females and young) are known to eat smaller fish than </w:t>
      </w:r>
      <w:r w:rsidR="00ED7C60">
        <w:rPr>
          <w:rFonts w:eastAsiaTheme="minorHAnsi"/>
        </w:rPr>
        <w:t>larger belugas (</w:t>
      </w:r>
      <w:r w:rsidR="009A5033" w:rsidRPr="008C26E8">
        <w:rPr>
          <w:rFonts w:eastAsiaTheme="minorHAnsi"/>
        </w:rPr>
        <w:t>adult males</w:t>
      </w:r>
      <w:r w:rsidR="00ED7C60">
        <w:rPr>
          <w:rFonts w:eastAsiaTheme="minorHAnsi"/>
        </w:rPr>
        <w:t>)</w:t>
      </w:r>
      <w:r w:rsidR="009A5033" w:rsidRPr="008C26E8">
        <w:rPr>
          <w:rFonts w:eastAsiaTheme="minorHAnsi"/>
        </w:rPr>
        <w:t xml:space="preserve"> (Seaman et al., 1982). </w:t>
      </w:r>
    </w:p>
    <w:p w14:paraId="32487723" w14:textId="5247DB85" w:rsidR="00B04711" w:rsidRDefault="00B04711" w:rsidP="00B04711">
      <w:pPr>
        <w:spacing w:line="480" w:lineRule="auto"/>
        <w:ind w:firstLine="720"/>
      </w:pPr>
      <w:r w:rsidRPr="00EE6A1E">
        <w:t xml:space="preserve">The distribution of lacustrine habitat around Cook Inlet, combined with information on the relative abundance of salmon </w:t>
      </w:r>
      <w:r w:rsidR="00FC0BD0">
        <w:t>from</w:t>
      </w:r>
      <w:r w:rsidRPr="00EE6A1E">
        <w:t xml:space="preserve"> the Kenai, Kasilof, and Susitna rivers and at the OTF in July, indicates that the highest densities of returning salmon in Cook Inlet are found within the Central District, particularly at the mouths of the Kenai and Kasilof rivers. These rivers host the second-largest sockeye runs in Alaska, with approximately 4 million fish returning annually</w:t>
      </w:r>
      <w:r w:rsidR="004B0984">
        <w:t xml:space="preserve"> between </w:t>
      </w:r>
      <w:r w:rsidR="001279C2" w:rsidRPr="00C11380">
        <w:t>1968</w:t>
      </w:r>
      <w:r w:rsidR="004B0984" w:rsidRPr="001279C2">
        <w:t xml:space="preserve"> and </w:t>
      </w:r>
      <w:r w:rsidR="001279C2">
        <w:t>2015</w:t>
      </w:r>
      <w:r w:rsidRPr="00EE6A1E">
        <w:t>. In comparison, Bristol Bay supports the largest sockeye runs in Alaska, with a</w:t>
      </w:r>
      <w:r w:rsidR="006379C8">
        <w:t>pproximately</w:t>
      </w:r>
      <w:r w:rsidRPr="00EE6A1E">
        <w:t xml:space="preserve"> </w:t>
      </w:r>
      <w:r w:rsidR="006379C8">
        <w:t>47</w:t>
      </w:r>
      <w:r w:rsidRPr="00EE6A1E">
        <w:t xml:space="preserve"> million fish returning annually</w:t>
      </w:r>
      <w:r w:rsidR="004B0984">
        <w:t xml:space="preserve"> between </w:t>
      </w:r>
      <w:r w:rsidR="006379C8" w:rsidRPr="00C11380">
        <w:t>2003</w:t>
      </w:r>
      <w:r w:rsidR="004B0984" w:rsidRPr="006379C8">
        <w:t xml:space="preserve"> and </w:t>
      </w:r>
      <w:r w:rsidR="006379C8">
        <w:t>2023</w:t>
      </w:r>
      <w:r w:rsidRPr="00EE6A1E">
        <w:t xml:space="preserve"> (Elison et al., </w:t>
      </w:r>
      <w:r w:rsidR="00237FF5">
        <w:t xml:space="preserve">2023). </w:t>
      </w:r>
      <w:r w:rsidRPr="00EE6A1E">
        <w:t xml:space="preserve">Since 1980, the biomass of sockeye salmon in Cook Inlet is believed to have fluctuated without a clear upward or downward trend. However, during the period when CIBW survival and reproduction rates could be estimated (2005–2017), the biomass of </w:t>
      </w:r>
      <w:r w:rsidR="00FC0BD0">
        <w:t xml:space="preserve">Kenai and Kasilof </w:t>
      </w:r>
      <w:r w:rsidRPr="00EE6A1E">
        <w:t xml:space="preserve">sockeye salmon runs is estimated to have decreased at an average rate of </w:t>
      </w:r>
      <w:r w:rsidR="00815691" w:rsidRPr="00C11380">
        <w:t>3.2</w:t>
      </w:r>
      <w:r w:rsidRPr="00C11380">
        <w:t>%</w:t>
      </w:r>
      <w:r w:rsidRPr="00EE6A1E">
        <w:t xml:space="preserve"> per year, while the biomass o</w:t>
      </w:r>
      <w:r w:rsidR="00FC0BD0">
        <w:t>f</w:t>
      </w:r>
      <w:r w:rsidRPr="00EE6A1E">
        <w:t xml:space="preserve"> Susitna River </w:t>
      </w:r>
      <w:r w:rsidR="00FC0BD0">
        <w:t xml:space="preserve">sockeye runs </w:t>
      </w:r>
      <w:r w:rsidRPr="00EE6A1E">
        <w:t xml:space="preserve">decreased at an average rate of </w:t>
      </w:r>
      <w:r w:rsidR="00815691" w:rsidRPr="00C11380">
        <w:t>3.4</w:t>
      </w:r>
      <w:r w:rsidRPr="00C11380">
        <w:t>%</w:t>
      </w:r>
      <w:r w:rsidRPr="00EE6A1E">
        <w:t xml:space="preserve"> per year.</w:t>
      </w:r>
    </w:p>
    <w:p w14:paraId="210F5B33" w14:textId="21D6C7C0" w:rsidR="00B04711" w:rsidRDefault="009A572E" w:rsidP="00B04711">
      <w:pPr>
        <w:spacing w:line="480" w:lineRule="auto"/>
        <w:ind w:firstLine="720"/>
      </w:pPr>
      <w:r>
        <w:lastRenderedPageBreak/>
        <w:t>Chum, c</w:t>
      </w:r>
      <w:r w:rsidR="00B04711" w:rsidRPr="00C5649E">
        <w:t xml:space="preserve">oho, and pink salmon migrate shorter distances upstream compared to sockeye and Chinook salmon. As a result, returning </w:t>
      </w:r>
      <w:r>
        <w:t>chum</w:t>
      </w:r>
      <w:r w:rsidR="00B04711" w:rsidRPr="00C5649E">
        <w:t>, c</w:t>
      </w:r>
      <w:r>
        <w:t>oho</w:t>
      </w:r>
      <w:r w:rsidR="00B04711" w:rsidRPr="00C5649E">
        <w:t xml:space="preserve">, and pink salmon are thought to be more evenly distributed </w:t>
      </w:r>
      <w:r w:rsidR="00B04711">
        <w:t>throughout</w:t>
      </w:r>
      <w:r w:rsidR="00B04711" w:rsidRPr="00C5649E">
        <w:t xml:space="preserve"> Cook Inlet</w:t>
      </w:r>
      <w:r w:rsidR="00B04711">
        <w:t xml:space="preserve"> compared to</w:t>
      </w:r>
      <w:r w:rsidR="00B04711" w:rsidRPr="00C5649E">
        <w:t xml:space="preserve"> Chinook and sockeye salmon. Pink salmon, for instance, are the dominant salmon species in </w:t>
      </w:r>
      <w:r w:rsidR="00B04711">
        <w:t>LCI (</w:t>
      </w:r>
      <w:r w:rsidR="00AA04E2">
        <w:t>Hollowell and Ford, 2024</w:t>
      </w:r>
      <w:r w:rsidR="00B04711">
        <w:t>)</w:t>
      </w:r>
      <w:r w:rsidR="00B04711" w:rsidRPr="00C5649E">
        <w:t xml:space="preserve">. However, because they typically spawn in the lower reaches of rivers or even on beaches, they may be less catchable than </w:t>
      </w:r>
      <w:r w:rsidR="00B00380">
        <w:t xml:space="preserve">salmon </w:t>
      </w:r>
      <w:r w:rsidR="00B04711" w:rsidRPr="00C5649E">
        <w:t>species</w:t>
      </w:r>
      <w:r w:rsidR="00B00380">
        <w:t>, such as sockeye,</w:t>
      </w:r>
      <w:r w:rsidR="00B04711" w:rsidRPr="00C5649E">
        <w:t xml:space="preserve"> whose spawning habits lead them to</w:t>
      </w:r>
      <w:r w:rsidR="009C09F1">
        <w:t xml:space="preserve"> concentrate in high densities</w:t>
      </w:r>
      <w:r w:rsidR="00B04711" w:rsidRPr="00C5649E">
        <w:t xml:space="preserve"> at river mouths. CPUE statistics </w:t>
      </w:r>
      <w:r w:rsidR="00B04711">
        <w:t xml:space="preserve">from the OTF </w:t>
      </w:r>
      <w:r w:rsidR="00B04711" w:rsidRPr="00C5649E">
        <w:t>indicate that the July abundance of chum, coho, and pink salmon varies annually but has remained relatively stable from 1979 to 2022.</w:t>
      </w:r>
    </w:p>
    <w:p w14:paraId="33ACA42F" w14:textId="6A83A6C8" w:rsidR="00A1584C" w:rsidRDefault="00A1584C" w:rsidP="00A1584C">
      <w:pPr>
        <w:spacing w:line="480" w:lineRule="auto"/>
        <w:ind w:firstLine="720"/>
      </w:pPr>
      <w:r w:rsidRPr="00A32D8C">
        <w:t xml:space="preserve">In UCI, the run timing and migration routes of all salmon species overlap, creating a mixed-stock, mixed-species fishery (Marston &amp; Frothingham, 2022). </w:t>
      </w:r>
      <w:r w:rsidR="00655F1C" w:rsidRPr="00655F1C">
        <w:t xml:space="preserve">While run timing varies by stock, the general sequence begins with Chinook salmon, followed by sockeye, </w:t>
      </w:r>
      <w:r w:rsidR="009A572E">
        <w:t xml:space="preserve">chum, </w:t>
      </w:r>
      <w:r w:rsidR="00655F1C" w:rsidRPr="00655F1C">
        <w:t xml:space="preserve">pink, and finally coho salmon. Chinook salmon return to the Kenai River from late April through early August (Fleischman &amp; McKinley, 2013); however, </w:t>
      </w:r>
      <w:r w:rsidR="004B0984">
        <w:t xml:space="preserve">Chinook salmon </w:t>
      </w:r>
      <w:r w:rsidR="00655F1C" w:rsidRPr="00655F1C">
        <w:t xml:space="preserve">runs </w:t>
      </w:r>
      <w:r w:rsidR="00EC2BA6">
        <w:t xml:space="preserve">occur over a </w:t>
      </w:r>
      <w:r w:rsidR="00655F1C" w:rsidRPr="00655F1C">
        <w:t>shorter</w:t>
      </w:r>
      <w:r w:rsidR="004B0984">
        <w:t xml:space="preserve"> </w:t>
      </w:r>
      <w:r w:rsidR="00EC2BA6">
        <w:t>period</w:t>
      </w:r>
      <w:r w:rsidR="00655F1C" w:rsidRPr="00655F1C">
        <w:t xml:space="preserve"> </w:t>
      </w:r>
      <w:r w:rsidR="00B00380">
        <w:t>in</w:t>
      </w:r>
      <w:r w:rsidR="00655F1C" w:rsidRPr="00655F1C">
        <w:t xml:space="preserve"> the Deshka and Little Susitna rivers, typically occurring from late May to July (ADF&amp;G, 2024). Large sockeye runs </w:t>
      </w:r>
      <w:r w:rsidR="00B00380">
        <w:t>i</w:t>
      </w:r>
      <w:r w:rsidR="00655F1C" w:rsidRPr="00655F1C">
        <w:t xml:space="preserve">n the Kenai and Kasilof rivers extend from late June through August (Marston &amp; Frothingham, 2022), whereas smaller Northern District </w:t>
      </w:r>
      <w:r w:rsidR="004B0984">
        <w:t xml:space="preserve">sockeye </w:t>
      </w:r>
      <w:r w:rsidR="00655F1C" w:rsidRPr="00655F1C">
        <w:t xml:space="preserve">runs, such as those </w:t>
      </w:r>
      <w:r w:rsidR="00B00380">
        <w:t>i</w:t>
      </w:r>
      <w:r w:rsidR="00655F1C" w:rsidRPr="00655F1C">
        <w:t xml:space="preserve">n Fish Creek and the Little Susitna River, occur from mid-July through August (ADF&amp;G, 2024). </w:t>
      </w:r>
      <w:r w:rsidR="009A572E">
        <w:t>Chum</w:t>
      </w:r>
      <w:r w:rsidR="00655F1C" w:rsidRPr="00655F1C">
        <w:t xml:space="preserve"> and </w:t>
      </w:r>
      <w:r w:rsidR="009A572E">
        <w:t>pink</w:t>
      </w:r>
      <w:r w:rsidR="00655F1C" w:rsidRPr="00655F1C">
        <w:t xml:space="preserve"> salmon runs overlap with sockeye runs</w:t>
      </w:r>
      <w:r w:rsidR="004B0984">
        <w:t xml:space="preserve"> in UCI</w:t>
      </w:r>
      <w:r w:rsidR="00655F1C" w:rsidRPr="00655F1C">
        <w:t>, occurring from mid-July through August</w:t>
      </w:r>
      <w:r w:rsidR="004B0984">
        <w:t xml:space="preserve"> </w:t>
      </w:r>
      <w:r w:rsidR="00B00380">
        <w:t>i</w:t>
      </w:r>
      <w:r w:rsidR="004B0984" w:rsidRPr="00655F1C">
        <w:t>n the Deshka and Little Susitna rivers</w:t>
      </w:r>
      <w:r w:rsidR="00655F1C" w:rsidRPr="00655F1C">
        <w:t xml:space="preserve"> (Frothingham, 2022; ADF&amp;G, 2024). Coho salmon represent the latest runs in UCI, with migrations extending from July through October </w:t>
      </w:r>
      <w:r w:rsidR="00B00380">
        <w:t>i</w:t>
      </w:r>
      <w:r w:rsidR="00655F1C" w:rsidRPr="00655F1C">
        <w:t>n the Kenai River (Frothingham, 2022; Booth, 1990).</w:t>
      </w:r>
    </w:p>
    <w:p w14:paraId="558DC97D" w14:textId="4542B5CD" w:rsidR="00A847AD" w:rsidRDefault="00B04711" w:rsidP="00A847AD">
      <w:pPr>
        <w:spacing w:line="480" w:lineRule="auto"/>
        <w:ind w:firstLine="720"/>
      </w:pPr>
      <w:r w:rsidRPr="00905601">
        <w:lastRenderedPageBreak/>
        <w:t xml:space="preserve">Our analysis indicates that salmon run sizes </w:t>
      </w:r>
      <w:r>
        <w:t>may be</w:t>
      </w:r>
      <w:r w:rsidRPr="00905601">
        <w:t xml:space="preserve"> weakly correlated among species with similar life histories. The biomass of Chinook and sockeye salmon, which spend comparable durations in freshwater and marine environments before spawning, appears to be correlated within river systems, though this correlation is not statistically significant at the 95% confidence level. Similarly, </w:t>
      </w:r>
      <w:r w:rsidR="009A572E">
        <w:t>chum,</w:t>
      </w:r>
      <w:r w:rsidRPr="00905601">
        <w:t xml:space="preserve"> </w:t>
      </w:r>
      <w:r w:rsidR="009A572E">
        <w:t>pink, and sockeye</w:t>
      </w:r>
      <w:r w:rsidRPr="00905601">
        <w:t xml:space="preserve"> salmon—which migrate in July when the OTF is in operation—show </w:t>
      </w:r>
      <w:r>
        <w:t xml:space="preserve">similar </w:t>
      </w:r>
      <w:r w:rsidRPr="00905601">
        <w:t>within-system correlations</w:t>
      </w:r>
      <w:r w:rsidR="001960E4">
        <w:t xml:space="preserve"> (</w:t>
      </w:r>
      <w:r w:rsidR="008B13F7">
        <w:t>Appendix S</w:t>
      </w:r>
      <w:r w:rsidR="00DE54E3">
        <w:t>1</w:t>
      </w:r>
      <w:r w:rsidR="008B13F7">
        <w:t xml:space="preserve">: </w:t>
      </w:r>
      <w:r w:rsidR="008B13F7" w:rsidRPr="00C65F7E">
        <w:fldChar w:fldCharType="begin"/>
      </w:r>
      <w:r w:rsidR="008B13F7" w:rsidRPr="00C65F7E">
        <w:instrText xml:space="preserve"> REF _Ref156492632 \h  \* MERGEFORMAT </w:instrText>
      </w:r>
      <w:r w:rsidR="008B13F7" w:rsidRPr="00C65F7E">
        <w:fldChar w:fldCharType="separate"/>
      </w:r>
      <w:r w:rsidR="008B13F7" w:rsidRPr="00C65F7E">
        <w:t>Table S</w:t>
      </w:r>
      <w:r w:rsidR="008B13F7">
        <w:t>4</w:t>
      </w:r>
      <w:r w:rsidR="008B13F7" w:rsidRPr="00C65F7E">
        <w:fldChar w:fldCharType="end"/>
      </w:r>
      <w:r w:rsidR="001960E4">
        <w:t>)</w:t>
      </w:r>
      <w:r w:rsidRPr="00905601">
        <w:t xml:space="preserve">. While some of these correlations may result from species misidentification, our findings suggest that the size of the initial salmon run may partially predict the size of subsequent runs. This pattern </w:t>
      </w:r>
      <w:r w:rsidR="004C6CF9">
        <w:t>may</w:t>
      </w:r>
      <w:r w:rsidR="004C6CF9" w:rsidRPr="00905601">
        <w:t xml:space="preserve"> </w:t>
      </w:r>
      <w:r w:rsidRPr="00905601">
        <w:t>be attributed to shared environmental conditions in freshwater and marine habitats.</w:t>
      </w:r>
      <w:r>
        <w:t xml:space="preserve"> Additionally</w:t>
      </w:r>
      <w:r w:rsidRPr="00905601">
        <w:t xml:space="preserve">, our analysis </w:t>
      </w:r>
      <w:r>
        <w:t>indicates</w:t>
      </w:r>
      <w:r w:rsidRPr="00905601">
        <w:t xml:space="preserve"> that salmon run sizes are correlated to some extent across different river systems within Cook Inlet for the same species. </w:t>
      </w:r>
      <w:r w:rsidR="00A847AD">
        <w:t xml:space="preserve">If the Kenai run for a particular salmon species is large, </w:t>
      </w:r>
      <w:r w:rsidR="004C6CF9">
        <w:t>it is more likely that the Susitna run will also be large, and vice versa.</w:t>
      </w:r>
    </w:p>
    <w:p w14:paraId="6CC3AE21" w14:textId="731C3782" w:rsidR="00707057" w:rsidRDefault="00707057" w:rsidP="00707057">
      <w:pPr>
        <w:spacing w:line="480" w:lineRule="auto"/>
        <w:ind w:firstLine="720"/>
      </w:pPr>
      <w:r w:rsidRPr="00707057">
        <w:t>Though it cannot be quantified, changes in salmon abundance preceding the implementation of modern population monitoring are known to have occurred in Cook Inlet. Commercial salmon fishing in Alaska began in the 1880s (Woodby et al., 2005). By the early 1940s, the industry boomed in Cook Inlet, with thousands of salmon harvested using drift nets and fish traps. However, by the late 1940s, the industry declined, largely due to the overuse of fish traps, which were banned in the 1950s (Sechrist, 2014).</w:t>
      </w:r>
      <w:r>
        <w:t xml:space="preserve"> </w:t>
      </w:r>
      <w:r w:rsidRPr="00707057">
        <w:t>Cook Inlet Chinook salmon runs severe</w:t>
      </w:r>
      <w:r w:rsidR="00BA2BF2">
        <w:t>ly</w:t>
      </w:r>
      <w:r w:rsidRPr="00707057">
        <w:t xml:space="preserve"> decline</w:t>
      </w:r>
      <w:r w:rsidR="00BA2BF2">
        <w:t>d</w:t>
      </w:r>
      <w:r w:rsidRPr="00707057">
        <w:t xml:space="preserve"> between 1953 and 1959 (Yancey &amp; Thorsteinson, 1963). Following Alaska’s statehood in 1959, ADF&amp;G implemented an escapement goal-based fisheries management system (Woodby et al., 2005).</w:t>
      </w:r>
    </w:p>
    <w:p w14:paraId="4B32C20E" w14:textId="4D30BD41" w:rsidR="00B04711" w:rsidRDefault="00B04711" w:rsidP="00A847AD">
      <w:pPr>
        <w:spacing w:line="480" w:lineRule="auto"/>
        <w:ind w:firstLine="720"/>
        <w:rPr>
          <w:rFonts w:eastAsiaTheme="minorEastAsia"/>
        </w:rPr>
      </w:pPr>
      <w:r w:rsidRPr="008B612B">
        <w:t xml:space="preserve">One of the greatest challenges in characterizing </w:t>
      </w:r>
      <w:r>
        <w:t>CIBW</w:t>
      </w:r>
      <w:r w:rsidRPr="008B612B">
        <w:t xml:space="preserve"> prey landscape is the inability to quantify prey availability for species that are less intensively monitored than salmon. Although </w:t>
      </w:r>
      <w:r w:rsidRPr="008B612B">
        <w:lastRenderedPageBreak/>
        <w:t xml:space="preserve">we cannot track trends in availability over time, </w:t>
      </w:r>
      <w:r>
        <w:t>other</w:t>
      </w:r>
      <w:r w:rsidRPr="008B612B">
        <w:t xml:space="preserve"> prey species </w:t>
      </w:r>
      <w:r>
        <w:t>likely</w:t>
      </w:r>
      <w:r w:rsidRPr="008B612B">
        <w:t xml:space="preserve"> play </w:t>
      </w:r>
      <w:r>
        <w:t xml:space="preserve">a more </w:t>
      </w:r>
      <w:r w:rsidRPr="008B612B">
        <w:t xml:space="preserve">significant role </w:t>
      </w:r>
      <w:r w:rsidR="005316E4">
        <w:t xml:space="preserve">in </w:t>
      </w:r>
      <w:r w:rsidRPr="008B612B">
        <w:t>CIBW diet.</w:t>
      </w:r>
      <w:r>
        <w:t xml:space="preserve"> </w:t>
      </w:r>
      <w:r w:rsidRPr="008B612B">
        <w:t xml:space="preserve">Eulachon, for example, return to many of the larger river systems in </w:t>
      </w:r>
      <w:r>
        <w:t>UCI</w:t>
      </w:r>
      <w:r w:rsidRPr="008B612B">
        <w:t xml:space="preserve"> during the spring, with a particularly large run </w:t>
      </w:r>
      <w:r w:rsidR="00A847AD">
        <w:t>i</w:t>
      </w:r>
      <w:r w:rsidRPr="008B612B">
        <w:t xml:space="preserve">n the Susitna River (Marston &amp; Frothingham, 2022). </w:t>
      </w:r>
      <w:r>
        <w:t>T</w:t>
      </w:r>
      <w:r w:rsidRPr="008B612B">
        <w:t xml:space="preserve">he timing of the run, which typically begins in May or June, can be unpredictable. A study by Willette and DeCino (2023) estimated the spawning biomass of eulachon in the Susitna River at approximately 48,000 metric tons, with a 95% confidence interval of 29,000 to 127,000 metric tons. </w:t>
      </w:r>
      <w:r w:rsidRPr="00C65F7E">
        <w:rPr>
          <w:rFonts w:eastAsiaTheme="minorEastAsia"/>
        </w:rPr>
        <w:t>Interestingly, the Susitna River eulachon run is estimated to be the largest fish run in terms of biomass in UCI at nearly twice the biomass of the sockeye salmon run on the Kenai River at its highest biomass (</w:t>
      </w:r>
      <w:r w:rsidRPr="00C65F7E">
        <w:t xml:space="preserve">26,027 metric tons in 1980; </w:t>
      </w:r>
      <w:r w:rsidRPr="00C65F7E">
        <w:rPr>
          <w:rFonts w:eastAsiaTheme="minorEastAsia"/>
        </w:rPr>
        <w:fldChar w:fldCharType="begin"/>
      </w:r>
      <w:r w:rsidRPr="00C65F7E">
        <w:rPr>
          <w:rFonts w:eastAsiaTheme="minorEastAsia"/>
        </w:rPr>
        <w:instrText xml:space="preserve"> REF _Ref156836159 \h </w:instrText>
      </w:r>
      <w:r>
        <w:rPr>
          <w:rFonts w:eastAsiaTheme="minorEastAsia"/>
        </w:rPr>
        <w:instrText xml:space="preserve"> \* MERGEFORMAT </w:instrText>
      </w:r>
      <w:r w:rsidRPr="00C65F7E">
        <w:rPr>
          <w:rFonts w:eastAsiaTheme="minorEastAsia"/>
        </w:rPr>
      </w:r>
      <w:r w:rsidRPr="00C65F7E">
        <w:rPr>
          <w:rFonts w:eastAsiaTheme="minorEastAsia"/>
        </w:rPr>
        <w:fldChar w:fldCharType="separate"/>
      </w:r>
      <w:r w:rsidRPr="00C65F7E">
        <w:t xml:space="preserve">Figure </w:t>
      </w:r>
      <w:r w:rsidR="00E82FD3">
        <w:t>15</w:t>
      </w:r>
      <w:r w:rsidRPr="00C65F7E">
        <w:rPr>
          <w:rFonts w:eastAsiaTheme="minorEastAsia"/>
        </w:rPr>
        <w:fldChar w:fldCharType="end"/>
      </w:r>
      <w:r w:rsidRPr="00C65F7E">
        <w:rPr>
          <w:rFonts w:eastAsiaTheme="minorEastAsia"/>
        </w:rPr>
        <w:t>).</w:t>
      </w:r>
    </w:p>
    <w:p w14:paraId="0E3F5A60" w14:textId="6CC3133B" w:rsidR="00835B2B" w:rsidRPr="008B612B" w:rsidRDefault="00FC383A" w:rsidP="00C36558">
      <w:pPr>
        <w:spacing w:before="0" w:after="160" w:line="480" w:lineRule="auto"/>
        <w:ind w:firstLine="720"/>
      </w:pPr>
      <w:r w:rsidRPr="00FC383A">
        <w:t xml:space="preserve">Although salmon is the focus of this </w:t>
      </w:r>
      <w:r w:rsidR="005316E4">
        <w:t>study</w:t>
      </w:r>
      <w:r w:rsidRPr="00FC383A">
        <w:t xml:space="preserve">, changes in forage fish populations have been documented in and around Cook Inlet. Traditional knowledge suggests that CIBWs fed on herring in Kachemak Bay prior to the late 1920s, when herring populations in the area declined (Rounsefell, 1930; Stanek, 1994). Additionally, small-mesh trawl surveys conducted by NMFS and ADF&amp;G indicate that a decline in forage species such as </w:t>
      </w:r>
      <w:r w:rsidR="005316E4" w:rsidRPr="00FC383A">
        <w:t xml:space="preserve">capelin and </w:t>
      </w:r>
      <w:r w:rsidRPr="00FC383A">
        <w:t>pandalid shrimp occurred during the 1970s in Kachemak Bay, around Kodiak Island, and in Shelikof Strait</w:t>
      </w:r>
      <w:r>
        <w:t>, which</w:t>
      </w:r>
      <w:r w:rsidRPr="00FC383A">
        <w:t xml:space="preserve"> was accompanied by an increase in cod, pollock, and flatfish populations (</w:t>
      </w:r>
      <w:r w:rsidR="00FA09E6">
        <w:t>Bechtol et al</w:t>
      </w:r>
      <w:r w:rsidRPr="00FC383A">
        <w:t xml:space="preserve">., </w:t>
      </w:r>
      <w:r w:rsidR="00FA09E6">
        <w:t>2016</w:t>
      </w:r>
      <w:r w:rsidRPr="00FC383A">
        <w:t>).</w:t>
      </w:r>
    </w:p>
    <w:p w14:paraId="1F55DCE4" w14:textId="340E6401" w:rsidR="00A04C06" w:rsidRPr="006B3678" w:rsidRDefault="009D2138" w:rsidP="00835B2B">
      <w:pPr>
        <w:pStyle w:val="BodyText"/>
        <w:rPr>
          <w:b/>
          <w:bCs/>
        </w:rPr>
      </w:pPr>
      <w:r w:rsidRPr="00FD7153">
        <w:rPr>
          <w:b/>
          <w:bCs/>
        </w:rPr>
        <w:t>4.</w:t>
      </w:r>
      <w:r w:rsidR="00FD1FB3">
        <w:rPr>
          <w:b/>
          <w:bCs/>
        </w:rPr>
        <w:t>2</w:t>
      </w:r>
      <w:r w:rsidRPr="00FD7153">
        <w:rPr>
          <w:b/>
          <w:bCs/>
        </w:rPr>
        <w:t xml:space="preserve"> CIBW Population Parameters</w:t>
      </w:r>
    </w:p>
    <w:p w14:paraId="4B7B1AE4" w14:textId="5CF0262E" w:rsidR="00C8132D" w:rsidRDefault="00C8132D" w:rsidP="00936826">
      <w:pPr>
        <w:pStyle w:val="BodyText"/>
      </w:pPr>
      <w:bookmarkStart w:id="57" w:name="_Hlk190083069"/>
      <w:r w:rsidRPr="00C8132D">
        <w:t xml:space="preserve">Our estimated annual reproductive rate for mature females is 0.21 (95% CI: 18%–25%), aligning with other published CIBW reproduction rates derived from photo-identification mark-resight data. Using the same dataset, Himes Boor et al. (2022) estimated an average reproductive rate of 0.28 for mature females without a YOY, corresponding to an annual reproduction rate of 0.20 for mature females. Ideally, CIBW reproduction rates would be estimated directly </w:t>
      </w:r>
      <w:r w:rsidR="00DF71A0">
        <w:t xml:space="preserve">from </w:t>
      </w:r>
      <w:r w:rsidRPr="00C8132D">
        <w:t xml:space="preserve">reproductive </w:t>
      </w:r>
      <w:r w:rsidRPr="00C8132D">
        <w:lastRenderedPageBreak/>
        <w:t xml:space="preserve">organ examinations of harvested whales, rather than relying upon the proportion of YOY belugas observed with adults, which serves as the basis for the estimates mentioned above. However, such biological data remains scarce. Of the 11 female CIBWs harvested between 1995 and 2003 whose reproductive tracts have been examined, 2 (18%) were not pregnant, 2 (18%) were newly pregnant, and 7 (64%) had term fetuses or had recently given birth (Burek-Huntington et al., 2022). </w:t>
      </w:r>
    </w:p>
    <w:p w14:paraId="4476BC0D" w14:textId="5754D11F" w:rsidR="000B4BD0" w:rsidRPr="00936826" w:rsidRDefault="00B22C3E" w:rsidP="00936826">
      <w:pPr>
        <w:pStyle w:val="BodyText"/>
        <w:ind w:firstLine="720"/>
      </w:pPr>
      <w:r w:rsidRPr="00936826">
        <w:t xml:space="preserve">Using abundance estimates and age compositions within our </w:t>
      </w:r>
      <w:r>
        <w:t>IPM</w:t>
      </w:r>
      <w:r w:rsidRPr="00936826">
        <w:t xml:space="preserve">, we estimated the average annual survival rate of adult belugas to be 0.89 (SD = 0.02), with calf and YOY survival rates of 0.71 (SD = 0.05) and 0.73 (SD = 0.05), respectively. </w:t>
      </w:r>
      <w:r w:rsidR="00A23040" w:rsidRPr="00C65F7E">
        <w:rPr>
          <w:rFonts w:eastAsiaTheme="minorEastAsia"/>
        </w:rPr>
        <w:t xml:space="preserve">Utilizing photo-identification mark-resight data alone to estimate adult beluga survival rates, without incorporating abundance estimates from aerial surveys, yields higher survival rates than what might be otherwise estimated. </w:t>
      </w:r>
      <w:commentRangeStart w:id="58"/>
      <w:commentRangeStart w:id="59"/>
      <w:r w:rsidR="002F4E8E" w:rsidRPr="002F4E8E">
        <w:rPr>
          <w:rFonts w:eastAsiaTheme="minorEastAsia"/>
        </w:rPr>
        <w:t>Himes Boor et al. (2022) estimated the annual adult CIBW survival rate to be between 0.93 and 0.96 and the YOY survival rate to be 0.93 (SD = 0.03) using the same photo-identification mark-resight data analyzed in our study.</w:t>
      </w:r>
      <w:r w:rsidR="002F4E8E">
        <w:rPr>
          <w:rFonts w:eastAsiaTheme="minorEastAsia"/>
        </w:rPr>
        <w:t xml:space="preserve"> </w:t>
      </w:r>
      <w:r w:rsidR="00A23040" w:rsidRPr="00C65F7E">
        <w:t xml:space="preserve">When we applied a simple Cormack-Jolly-Seber model to this data to verify the findings of Himes Boor </w:t>
      </w:r>
      <w:r w:rsidR="00A23040">
        <w:t>et al.,</w:t>
      </w:r>
      <w:r w:rsidR="00A23040" w:rsidRPr="00C65F7E">
        <w:t xml:space="preserve"> (2022), our estimate for the annual adult survival rate was 0.94.</w:t>
      </w:r>
      <w:commentRangeEnd w:id="58"/>
      <w:r w:rsidR="00967F43">
        <w:rPr>
          <w:rStyle w:val="CommentReference"/>
          <w:rFonts w:cs="Times New Roman"/>
        </w:rPr>
        <w:commentReference w:id="58"/>
      </w:r>
      <w:commentRangeEnd w:id="59"/>
      <w:r w:rsidR="003866E6">
        <w:rPr>
          <w:rStyle w:val="CommentReference"/>
          <w:rFonts w:cs="Times New Roman"/>
        </w:rPr>
        <w:commentReference w:id="59"/>
      </w:r>
      <w:r w:rsidR="000E347E">
        <w:t xml:space="preserve"> </w:t>
      </w:r>
      <w:r w:rsidR="000E347E" w:rsidRPr="000E347E">
        <w:t xml:space="preserve">Survival rates are generally more challenging to estimate than reproductive rates, </w:t>
      </w:r>
      <w:r w:rsidR="00AE2F30">
        <w:t>and</w:t>
      </w:r>
      <w:r w:rsidR="000E347E" w:rsidRPr="000E347E">
        <w:t xml:space="preserve"> results are sensitive to the data used and the statistical methods applied.</w:t>
      </w:r>
    </w:p>
    <w:bookmarkEnd w:id="57"/>
    <w:p w14:paraId="62884147" w14:textId="4241EFED" w:rsidR="00F87C33" w:rsidRDefault="006B3678" w:rsidP="00BA0A68">
      <w:pPr>
        <w:pStyle w:val="BodyText"/>
        <w:rPr>
          <w:b/>
          <w:bCs/>
        </w:rPr>
      </w:pPr>
      <w:r w:rsidRPr="00D2546A">
        <w:rPr>
          <w:b/>
          <w:bCs/>
        </w:rPr>
        <w:t>4.</w:t>
      </w:r>
      <w:r w:rsidR="00FD1FB3">
        <w:rPr>
          <w:b/>
          <w:bCs/>
        </w:rPr>
        <w:t>3</w:t>
      </w:r>
      <w:r w:rsidR="00FD1FB3" w:rsidRPr="00D2546A">
        <w:rPr>
          <w:b/>
          <w:bCs/>
        </w:rPr>
        <w:t xml:space="preserve"> </w:t>
      </w:r>
      <w:r w:rsidRPr="00D2546A">
        <w:rPr>
          <w:b/>
          <w:bCs/>
        </w:rPr>
        <w:t>Correlationa</w:t>
      </w:r>
      <w:r w:rsidR="005C63C6" w:rsidRPr="00D2546A">
        <w:rPr>
          <w:b/>
          <w:bCs/>
        </w:rPr>
        <w:t>l Analysis</w:t>
      </w:r>
    </w:p>
    <w:p w14:paraId="2D142CB4" w14:textId="24C4F68E" w:rsidR="0010738E" w:rsidRDefault="0010738E" w:rsidP="00BF751C">
      <w:pPr>
        <w:pStyle w:val="BodyText"/>
      </w:pPr>
      <w:r w:rsidRPr="0010738E">
        <w:t>Correlating model-based estimates of CIBW reproduction and survival with prey availability ind</w:t>
      </w:r>
      <w:r w:rsidR="00276420">
        <w:t>ices</w:t>
      </w:r>
      <w:r w:rsidRPr="0010738E">
        <w:t xml:space="preserve"> may offer some insights into the factors governing the CIBW population. However, our understanding of CIBW reproduction and survival rates and </w:t>
      </w:r>
      <w:r w:rsidR="00A07D7B">
        <w:t>fish</w:t>
      </w:r>
      <w:r w:rsidRPr="0010738E">
        <w:t xml:space="preserve"> </w:t>
      </w:r>
      <w:r w:rsidR="00276420">
        <w:t xml:space="preserve">abundance </w:t>
      </w:r>
      <w:r w:rsidRPr="0010738E">
        <w:t xml:space="preserve">within Cook Inlet come with a high degree of uncertainty. Additionally, other factors influencing CIBW </w:t>
      </w:r>
      <w:r w:rsidRPr="0010738E">
        <w:lastRenderedPageBreak/>
        <w:t>reproduction and survival</w:t>
      </w:r>
      <w:r w:rsidR="0071425C">
        <w:t xml:space="preserve"> </w:t>
      </w:r>
      <w:r w:rsidRPr="0010738E">
        <w:t>are not well understood.</w:t>
      </w:r>
      <w:r w:rsidR="00701690">
        <w:t xml:space="preserve"> For these reasons, this is not a statistically powerful analysis.</w:t>
      </w:r>
    </w:p>
    <w:p w14:paraId="3547F56A" w14:textId="5BEB4E21" w:rsidR="00A40534" w:rsidRPr="00D35D63" w:rsidRDefault="00A07D7B" w:rsidP="00EF6082">
      <w:pPr>
        <w:pStyle w:val="BodyText"/>
        <w:ind w:firstLine="720"/>
      </w:pPr>
      <w:r>
        <w:t>When</w:t>
      </w:r>
      <w:r w:rsidRPr="00C65F7E">
        <w:t xml:space="preserve"> </w:t>
      </w:r>
      <w:r w:rsidR="00953CBE" w:rsidRPr="00C65F7E">
        <w:t xml:space="preserve">a population </w:t>
      </w:r>
      <w:r>
        <w:t xml:space="preserve">is </w:t>
      </w:r>
      <w:r w:rsidR="00953CBE" w:rsidRPr="00C65F7E">
        <w:t xml:space="preserve">prey </w:t>
      </w:r>
      <w:r w:rsidR="00D222F9" w:rsidRPr="00C65F7E">
        <w:t>limit</w:t>
      </w:r>
      <w:r w:rsidR="00D222F9">
        <w:t>ed</w:t>
      </w:r>
      <w:r w:rsidR="00953CBE" w:rsidRPr="00C65F7E">
        <w:t xml:space="preserve">, its reproduction or mortality rates </w:t>
      </w:r>
      <w:r>
        <w:t>are</w:t>
      </w:r>
      <w:r w:rsidR="00953CBE" w:rsidRPr="00C65F7E">
        <w:t xml:space="preserve"> influenced by the </w:t>
      </w:r>
      <w:r w:rsidR="00D222F9">
        <w:t>availability</w:t>
      </w:r>
      <w:r w:rsidRPr="00C65F7E">
        <w:t xml:space="preserve"> </w:t>
      </w:r>
      <w:r w:rsidR="00953CBE" w:rsidRPr="00C65F7E">
        <w:t xml:space="preserve">of prey resources. We did not identify a relationship between CIBW reproduction rate and Chinook salmon availability. </w:t>
      </w:r>
      <w:r w:rsidR="00D222F9">
        <w:t xml:space="preserve">However, </w:t>
      </w:r>
      <w:r w:rsidR="00953CBE" w:rsidRPr="00C65F7E">
        <w:t xml:space="preserve">Norman </w:t>
      </w:r>
      <w:r w:rsidR="00953CBE">
        <w:t>et al.</w:t>
      </w:r>
      <w:r w:rsidR="00953CBE" w:rsidRPr="00C65F7E">
        <w:t xml:space="preserve"> (2020) regress</w:t>
      </w:r>
      <w:r w:rsidR="00D222F9">
        <w:t>ed</w:t>
      </w:r>
      <w:r w:rsidR="00953CBE" w:rsidRPr="00C65F7E">
        <w:t xml:space="preserve"> CIBW reproduction rate</w:t>
      </w:r>
      <w:r w:rsidR="00D222F9">
        <w:t>s</w:t>
      </w:r>
      <w:r w:rsidR="00953CBE" w:rsidRPr="00C65F7E">
        <w:t xml:space="preserve"> spanning 2006 to 2012 (sourced from R.C. Hobbs and S.A. Norman’s unpublished manuscript), </w:t>
      </w:r>
      <w:r w:rsidR="00D222F9">
        <w:t>on</w:t>
      </w:r>
      <w:r w:rsidR="003112A2">
        <w:t xml:space="preserve"> counts of</w:t>
      </w:r>
      <w:r w:rsidR="00D222F9" w:rsidRPr="00C65F7E">
        <w:t xml:space="preserve"> </w:t>
      </w:r>
      <w:r w:rsidR="00953CBE" w:rsidRPr="00C65F7E">
        <w:t xml:space="preserve">Chinook and coho </w:t>
      </w:r>
      <w:r w:rsidR="003112A2">
        <w:t>passage from</w:t>
      </w:r>
      <w:r w:rsidR="00953CBE" w:rsidRPr="00C65F7E">
        <w:t xml:space="preserve"> the Deshka River and found a direct relationship between fecundity and Chinook and coho salmon availability. The discrepancies between our findings and those of Norman </w:t>
      </w:r>
      <w:r w:rsidR="00953CBE">
        <w:t>et al.</w:t>
      </w:r>
      <w:r w:rsidR="00953CBE" w:rsidRPr="00C65F7E">
        <w:t xml:space="preserve"> (2020) underscore the inherent flaws with correlational analysis</w:t>
      </w:r>
      <w:r w:rsidR="003112A2">
        <w:t>:</w:t>
      </w:r>
      <w:r w:rsidR="003112A2" w:rsidRPr="00C65F7E">
        <w:t xml:space="preserve"> </w:t>
      </w:r>
      <w:r w:rsidR="00953CBE" w:rsidRPr="00C65F7E">
        <w:t xml:space="preserve">comparing multiple time series of shorter lengths </w:t>
      </w:r>
      <w:r w:rsidR="00C5372C">
        <w:t>can lead to</w:t>
      </w:r>
      <w:r w:rsidR="00953CBE" w:rsidRPr="00C65F7E">
        <w:t xml:space="preserve"> spurious correlations.</w:t>
      </w:r>
      <w:r w:rsidR="00BA54D3">
        <w:t xml:space="preserve"> </w:t>
      </w:r>
    </w:p>
    <w:p w14:paraId="3C9C3CB8" w14:textId="77777777" w:rsidR="00C07272" w:rsidRDefault="00495225" w:rsidP="00267751">
      <w:pPr>
        <w:pStyle w:val="BodyText"/>
        <w:ind w:firstLine="720"/>
        <w:rPr>
          <w:ins w:id="60" w:author="Bernard, Jordan W (DFG)" w:date="2025-03-18T13:28:00Z" w16du:dateUtc="2025-03-18T21:28:00Z"/>
        </w:rPr>
      </w:pPr>
      <w:r w:rsidRPr="00EF6082">
        <w:t xml:space="preserve">While we cannot rule out that </w:t>
      </w:r>
      <w:r w:rsidR="009B40F7" w:rsidRPr="00EF6082">
        <w:t xml:space="preserve">ours </w:t>
      </w:r>
      <w:r w:rsidRPr="00EF6082">
        <w:t>is a spurious correlation, our</w:t>
      </w:r>
      <w:r w:rsidR="00207BB9" w:rsidRPr="00EF6082">
        <w:t xml:space="preserve"> results suggest that </w:t>
      </w:r>
      <w:r w:rsidR="00936826" w:rsidRPr="00EF6082">
        <w:t>CIBW’s</w:t>
      </w:r>
      <w:r w:rsidR="00207BB9" w:rsidRPr="00EF6082">
        <w:t xml:space="preserve"> likelihood of surviving to the next year </w:t>
      </w:r>
      <w:r w:rsidR="00EC4A51" w:rsidRPr="00EF6082">
        <w:t>is</w:t>
      </w:r>
      <w:r w:rsidR="00207BB9" w:rsidRPr="00EF6082">
        <w:t xml:space="preserve"> correlated with the magnitude of salmon runs; however, the certainty of this relationship is limited. Between 2005 and 2017, the availability of Chinook and sockeye salmon appears to have decreased</w:t>
      </w:r>
      <w:r w:rsidR="00F260E9" w:rsidRPr="00EF6082">
        <w:t xml:space="preserve"> in UCI</w:t>
      </w:r>
      <w:r w:rsidR="00207BB9" w:rsidRPr="00EF6082">
        <w:t xml:space="preserve">. </w:t>
      </w:r>
      <w:r w:rsidR="00F268EA" w:rsidRPr="00EF6082">
        <w:t>Survival rates, estimated from CIBW abundance estimates and age compositions suggest that CIBW survival rates decreased over this time.</w:t>
      </w:r>
      <w:r w:rsidR="00207BB9" w:rsidRPr="00EF6082">
        <w:t xml:space="preserve"> </w:t>
      </w:r>
      <w:r w:rsidR="00D222F9" w:rsidRPr="00EF6082">
        <w:t>I</w:t>
      </w:r>
      <w:r w:rsidR="00207BB9" w:rsidRPr="00EF6082">
        <w:t>f CIBW</w:t>
      </w:r>
      <w:r w:rsidR="00A07D7B" w:rsidRPr="00EF6082">
        <w:t>s</w:t>
      </w:r>
      <w:r w:rsidR="00207BB9" w:rsidRPr="00EF6082">
        <w:t xml:space="preserve"> were food limited and CIBW</w:t>
      </w:r>
      <w:r w:rsidR="00A07D7B" w:rsidRPr="00EF6082">
        <w:t>s</w:t>
      </w:r>
      <w:r w:rsidR="00207BB9" w:rsidRPr="00EF6082">
        <w:t xml:space="preserve"> were dependent upon salmon for survival, </w:t>
      </w:r>
      <w:r w:rsidR="00EB4314" w:rsidRPr="00EF6082">
        <w:t>this pattern</w:t>
      </w:r>
      <w:r w:rsidR="00207BB9" w:rsidRPr="00EF6082">
        <w:t xml:space="preserve"> might be present in population monitoring data</w:t>
      </w:r>
      <w:r w:rsidR="00C217C9" w:rsidRPr="00EF6082">
        <w:t xml:space="preserve">. It needs to be noted that this does not </w:t>
      </w:r>
      <w:r w:rsidR="000D28B0" w:rsidRPr="00EF6082">
        <w:t xml:space="preserve">necessarily </w:t>
      </w:r>
      <w:r w:rsidR="00C217C9" w:rsidRPr="00EF6082">
        <w:t>imply that food limitation is a factor preventing the CIBW population from growing. Rather, the results of this study provide some indication that food limitation could be a contributing factor.</w:t>
      </w:r>
      <w:ins w:id="61" w:author="Bernard, Jordan W (DFG)" w:date="2025-03-17T16:24:00Z" w16du:dateUtc="2025-03-18T00:24:00Z">
        <w:r w:rsidR="00115B83" w:rsidRPr="00EF6082">
          <w:t xml:space="preserve"> </w:t>
        </w:r>
      </w:ins>
    </w:p>
    <w:p w14:paraId="62AC1D79" w14:textId="4467DC05" w:rsidR="00267751" w:rsidRPr="00267751" w:rsidRDefault="00267751" w:rsidP="00267751">
      <w:pPr>
        <w:pStyle w:val="BodyText"/>
        <w:ind w:firstLine="720"/>
        <w:rPr>
          <w:ins w:id="62" w:author="Bernard, Jordan W (DFG)" w:date="2025-03-18T13:24:00Z"/>
        </w:rPr>
      </w:pPr>
      <w:ins w:id="63" w:author="Bernard, Jordan W (DFG)" w:date="2025-03-18T13:24:00Z">
        <w:r w:rsidRPr="00267751">
          <w:t xml:space="preserve">Given the uncertainties in these correlations, caution is warranted in using this relationship as a basis for management decisions. A longer and more robust time series of CIBW </w:t>
        </w:r>
        <w:r w:rsidRPr="00267751">
          <w:lastRenderedPageBreak/>
          <w:t>survival data is needed to determine whether this correlation reflects a true ecological connection between belugas and salmon.</w:t>
        </w:r>
      </w:ins>
      <w:ins w:id="64" w:author="Bernard, Jordan W (DFG)" w:date="2025-03-18T13:24:00Z" w16du:dateUtc="2025-03-18T21:24:00Z">
        <w:r>
          <w:t xml:space="preserve"> </w:t>
        </w:r>
      </w:ins>
      <w:ins w:id="65" w:author="Bernard, Jordan W (DFG)" w:date="2025-03-18T13:24:00Z">
        <w:r w:rsidRPr="00267751">
          <w:t>Furthermore, when CIBW abundance estimates were correlated with unlagged run size estimates, no statistically significant relationships were detected, suggesting that the observed association between CIBW prey availability and survival may not be biologically meaningful.</w:t>
        </w:r>
      </w:ins>
    </w:p>
    <w:p w14:paraId="1B59B1E6" w14:textId="7FF394AD" w:rsidR="00CD5521" w:rsidRPr="00EF6082" w:rsidDel="00115B83" w:rsidRDefault="00C217C9" w:rsidP="00EF6082">
      <w:pPr>
        <w:pStyle w:val="BodyText"/>
        <w:ind w:firstLine="720"/>
        <w:rPr>
          <w:del w:id="66" w:author="Bernard, Jordan W (DFG)" w:date="2025-03-17T16:25:00Z" w16du:dateUtc="2025-03-18T00:25:00Z"/>
        </w:rPr>
      </w:pPr>
      <w:del w:id="67" w:author="Bernard, Jordan W (DFG)" w:date="2025-03-17T16:24:00Z" w16du:dateUtc="2025-03-18T00:24:00Z">
        <w:r w:rsidRPr="00EF6082" w:rsidDel="00115B83">
          <w:delText xml:space="preserve"> </w:delText>
        </w:r>
      </w:del>
    </w:p>
    <w:p w14:paraId="038A91B4" w14:textId="1549C2EE" w:rsidR="00143A45" w:rsidRPr="003F51F4" w:rsidRDefault="00AB164E" w:rsidP="00C11380">
      <w:pPr>
        <w:spacing w:line="480" w:lineRule="auto"/>
        <w:rPr>
          <w:rFonts w:eastAsiaTheme="minorHAnsi" w:cs="Arial"/>
          <w:b/>
          <w:bCs/>
        </w:rPr>
      </w:pPr>
      <w:del w:id="68" w:author="Bernard, Jordan W (DFG)" w:date="2025-03-17T16:25:00Z" w16du:dateUtc="2025-03-18T00:25:00Z">
        <w:r w:rsidDel="00115B83">
          <w:rPr>
            <w:b/>
            <w:bCs/>
          </w:rPr>
          <w:br w:type="page"/>
        </w:r>
      </w:del>
      <w:r w:rsidR="00A81E7D" w:rsidRPr="003F51F4">
        <w:rPr>
          <w:b/>
          <w:bCs/>
        </w:rPr>
        <w:lastRenderedPageBreak/>
        <w:t>Acknowledgements</w:t>
      </w:r>
      <w:r w:rsidR="006D6EED" w:rsidRPr="003F51F4">
        <w:rPr>
          <w:b/>
          <w:bCs/>
        </w:rPr>
        <w:t xml:space="preserve"> </w:t>
      </w:r>
    </w:p>
    <w:p w14:paraId="71259848" w14:textId="4F969DD6" w:rsidR="004E58BA" w:rsidRPr="004E58BA" w:rsidRDefault="004E58BA" w:rsidP="004E58BA">
      <w:pPr>
        <w:pStyle w:val="BodyText"/>
        <w:rPr>
          <w:rFonts w:eastAsiaTheme="minorHAnsi"/>
        </w:rPr>
      </w:pPr>
      <w:r w:rsidRPr="004E58BA">
        <w:rPr>
          <w:rFonts w:eastAsiaTheme="minorHAnsi"/>
        </w:rPr>
        <w:t xml:space="preserve">The authors gratefully acknowledge the individuals whose data and efforts made this project possible. This includes the scientists and fieldworkers at the Alaska Department of Fish and Game, who have contributed to </w:t>
      </w:r>
      <w:proofErr w:type="gramStart"/>
      <w:r w:rsidRPr="004E58BA">
        <w:rPr>
          <w:rFonts w:eastAsiaTheme="minorHAnsi"/>
        </w:rPr>
        <w:t>run</w:t>
      </w:r>
      <w:proofErr w:type="gramEnd"/>
      <w:r w:rsidRPr="004E58BA">
        <w:rPr>
          <w:rFonts w:eastAsiaTheme="minorHAnsi"/>
        </w:rPr>
        <w:t xml:space="preserve"> size estimation studies on the Kenai and Kasilof Rivers since 1968, and on the Susitna River since 2006. We also recognize the scientists and fieldworkers at the National Marine Fisheries Service for their contributions to CIBW abundance estimation studies since 1994, as well as those involved with the Cook Inlet Beluga Whale Photo-ID Project, who have conducted mark-resight studies since 2005. The full list of contributors is extensive and cannot be included here in its entirety.</w:t>
      </w:r>
      <w:r>
        <w:rPr>
          <w:rFonts w:eastAsiaTheme="minorHAnsi"/>
        </w:rPr>
        <w:t xml:space="preserve"> </w:t>
      </w:r>
      <w:r w:rsidRPr="004E58BA">
        <w:rPr>
          <w:rFonts w:eastAsiaTheme="minorHAnsi"/>
        </w:rPr>
        <w:t>This project was funded by the U.S. Fish and Wildlife Service Office of Conservation Investment through the Wildlife and Sport Fish Restoration Program, under contract with Owl Ridge Natural Resource Consultants (ADF&amp;G DWC Contract #23-059).</w:t>
      </w:r>
    </w:p>
    <w:p w14:paraId="045DF09B" w14:textId="3B9A1781" w:rsidR="004E1ECA" w:rsidRDefault="004E1ECA" w:rsidP="00C11380">
      <w:pPr>
        <w:pStyle w:val="BodyText"/>
        <w:rPr>
          <w:rFonts w:eastAsiaTheme="minorHAnsi"/>
        </w:rPr>
      </w:pPr>
      <w:r>
        <w:rPr>
          <w:rFonts w:eastAsiaTheme="minorHAnsi"/>
        </w:rPr>
        <w:br w:type="page"/>
      </w:r>
    </w:p>
    <w:p w14:paraId="7EE03B58" w14:textId="06996642" w:rsidR="006D6EED" w:rsidRPr="00F34E29" w:rsidRDefault="00A81E7D" w:rsidP="00F34E29">
      <w:pPr>
        <w:pStyle w:val="BodyText"/>
        <w:rPr>
          <w:b/>
          <w:bCs/>
        </w:rPr>
      </w:pPr>
      <w:r w:rsidRPr="00F34E29">
        <w:rPr>
          <w:b/>
          <w:bCs/>
        </w:rPr>
        <w:lastRenderedPageBreak/>
        <w:t>Author Contributions</w:t>
      </w:r>
    </w:p>
    <w:p w14:paraId="04F55114" w14:textId="6B7D4482" w:rsidR="006D6EED" w:rsidRDefault="009C7EF0" w:rsidP="009C43DD">
      <w:pPr>
        <w:pStyle w:val="BodyText"/>
      </w:pPr>
      <w:r w:rsidRPr="00C173F2">
        <w:t xml:space="preserve">Jordy Bernard </w:t>
      </w:r>
      <w:r>
        <w:t xml:space="preserve">conducted </w:t>
      </w:r>
      <w:proofErr w:type="gramStart"/>
      <w:r>
        <w:t>the biometric</w:t>
      </w:r>
      <w:proofErr w:type="gramEnd"/>
      <w:r>
        <w:t xml:space="preserve"> analysis and </w:t>
      </w:r>
      <w:r w:rsidR="003222AC">
        <w:t>served as the lead author on</w:t>
      </w:r>
      <w:r>
        <w:t xml:space="preserve"> the report</w:t>
      </w:r>
      <w:r w:rsidRPr="00C173F2">
        <w:t>.</w:t>
      </w:r>
      <w:r>
        <w:t xml:space="preserve"> </w:t>
      </w:r>
      <w:r w:rsidR="00C173F2" w:rsidRPr="00C173F2">
        <w:t xml:space="preserve">Bill Templin, Adam Reimer, Jack Erickson, and Tim McKinley served as fisheries subject matter experts and provided general review and project guidance. </w:t>
      </w:r>
      <w:r w:rsidRPr="00C173F2">
        <w:t xml:space="preserve">Kalin Kellie </w:t>
      </w:r>
      <w:r w:rsidR="005860A2">
        <w:t>wrangled the data used in this project</w:t>
      </w:r>
      <w:r w:rsidRPr="00C173F2">
        <w:t>.</w:t>
      </w:r>
      <w:r>
        <w:t xml:space="preserve"> </w:t>
      </w:r>
      <w:r w:rsidR="00C173F2" w:rsidRPr="00C173F2">
        <w:t xml:space="preserve">Kate Lomac-MacNair and Megan Blees contributed as Cook Inlet beluga whale subject matter experts and supported writing, revisions, and project management. </w:t>
      </w:r>
      <w:r w:rsidRPr="00C173F2">
        <w:t>Morgan Bender contributed to data acquisition</w:t>
      </w:r>
      <w:r w:rsidR="00EC073B">
        <w:t xml:space="preserve">, </w:t>
      </w:r>
      <w:r w:rsidR="006B1EB5">
        <w:t xml:space="preserve">data management, </w:t>
      </w:r>
      <w:r w:rsidR="0034393F">
        <w:t xml:space="preserve">and </w:t>
      </w:r>
      <w:r w:rsidRPr="00C173F2">
        <w:t>writing.</w:t>
      </w:r>
      <w:r>
        <w:t xml:space="preserve"> </w:t>
      </w:r>
      <w:r w:rsidRPr="00C173F2">
        <w:t>Milo Adkison</w:t>
      </w:r>
      <w:r>
        <w:t xml:space="preserve"> provided biometric review and guidance.</w:t>
      </w:r>
      <w:r w:rsidRPr="00C173F2">
        <w:t xml:space="preserve"> </w:t>
      </w:r>
      <w:r w:rsidR="00C173F2" w:rsidRPr="00C173F2">
        <w:t>Lori Polasek contributed to funding acquisition, project and funding management, and revisions.</w:t>
      </w:r>
      <w:r w:rsidR="00D53463">
        <w:t xml:space="preserve"> Lori Quakenbush contributed as a Cook Inlet beluga whale subject matter expert and provided general review</w:t>
      </w:r>
      <w:r w:rsidR="0082078D">
        <w:t xml:space="preserve"> and revision</w:t>
      </w:r>
      <w:r w:rsidR="00D53463">
        <w:t>.</w:t>
      </w:r>
      <w:r w:rsidR="006D6EED">
        <w:br w:type="page"/>
      </w:r>
    </w:p>
    <w:p w14:paraId="7D21B1D8" w14:textId="77777777" w:rsidR="000A781F" w:rsidRDefault="006D6EED" w:rsidP="009C43DD">
      <w:pPr>
        <w:pStyle w:val="BodyText"/>
      </w:pPr>
      <w:r w:rsidRPr="000A781F">
        <w:rPr>
          <w:b/>
          <w:bCs/>
        </w:rPr>
        <w:lastRenderedPageBreak/>
        <w:t>Conflict of Interest Statement</w:t>
      </w:r>
      <w:r w:rsidRPr="000A781F">
        <w:t xml:space="preserve"> </w:t>
      </w:r>
    </w:p>
    <w:p w14:paraId="2E7267F2" w14:textId="15F1ED1A" w:rsidR="006D6EED" w:rsidRDefault="00516CF7" w:rsidP="009C43DD">
      <w:pPr>
        <w:pStyle w:val="BodyText"/>
      </w:pPr>
      <w:r w:rsidRPr="00516CF7">
        <w:t>The authors declare no conflicts of interest.</w:t>
      </w:r>
    </w:p>
    <w:p w14:paraId="0BA077A3" w14:textId="77777777" w:rsidR="006D6EED" w:rsidRDefault="006D6EED" w:rsidP="009C43DD">
      <w:pPr>
        <w:pStyle w:val="BodyText"/>
      </w:pPr>
      <w:r>
        <w:br w:type="page"/>
      </w:r>
    </w:p>
    <w:p w14:paraId="7FF23E78" w14:textId="02FA6EBC" w:rsidR="00054A56" w:rsidRPr="004A1B78" w:rsidRDefault="006D6EED" w:rsidP="004A1B78">
      <w:pPr>
        <w:pStyle w:val="BodyText"/>
        <w:rPr>
          <w:b/>
          <w:bCs/>
        </w:rPr>
      </w:pPr>
      <w:r w:rsidRPr="004A1B78">
        <w:rPr>
          <w:b/>
          <w:bCs/>
        </w:rPr>
        <w:lastRenderedPageBreak/>
        <w:t>References</w:t>
      </w:r>
      <w:r w:rsidR="00054A56" w:rsidRPr="004A1B78">
        <w:rPr>
          <w:b/>
          <w:bCs/>
        </w:rPr>
        <w:t xml:space="preserve"> Section</w:t>
      </w:r>
    </w:p>
    <w:p w14:paraId="12A6D592" w14:textId="57E881DB" w:rsidR="00DD535E" w:rsidRDefault="00DD535E" w:rsidP="004A1B78">
      <w:pPr>
        <w:pStyle w:val="BodyText"/>
        <w:ind w:left="720" w:hanging="720"/>
      </w:pPr>
      <w:r w:rsidRPr="00DD535E">
        <w:t xml:space="preserve">Alaska Department of Fish and Game (ADF&amp;G). 2024. Fish Count Database. Accessed December 24, 2024. </w:t>
      </w:r>
      <w:hyperlink r:id="rId16" w:tgtFrame="_new" w:history="1">
        <w:r w:rsidRPr="00DD535E">
          <w:rPr>
            <w:rStyle w:val="Hyperlink"/>
          </w:rPr>
          <w:t>https://www.adfg.alaska.gov/sf/FishCounts/</w:t>
        </w:r>
      </w:hyperlink>
      <w:r w:rsidRPr="00DD535E">
        <w:t>.</w:t>
      </w:r>
    </w:p>
    <w:p w14:paraId="705D433C" w14:textId="3C9D3F51" w:rsidR="004A1B78" w:rsidRPr="00C65F7E" w:rsidRDefault="004A1B78" w:rsidP="004A1B78">
      <w:pPr>
        <w:pStyle w:val="BodyText"/>
        <w:ind w:left="720" w:hanging="720"/>
      </w:pPr>
      <w:r w:rsidRPr="00C65F7E">
        <w:t xml:space="preserve">Arimitsu, M.L., J.F. Piatt, S. Hatch, R.M. Suryan, S. Batten, M.A. Bishop, R.W. Campbell, H. Coletti, D. Cushing, K. Gorman, and R.R. Hopcroft. 2021. Heatwave‐induced synchrony within forage fish portfolio disrupts energy flow to top pelagic predators. </w:t>
      </w:r>
      <w:r w:rsidRPr="000E5F9A">
        <w:rPr>
          <w:i/>
          <w:iCs/>
        </w:rPr>
        <w:t>Global Change Biol</w:t>
      </w:r>
      <w:r w:rsidR="009E696C">
        <w:t>.</w:t>
      </w:r>
      <w:r w:rsidRPr="00C65F7E">
        <w:t xml:space="preserve"> 27(9): 1859-1878. </w:t>
      </w:r>
    </w:p>
    <w:p w14:paraId="44E9474A" w14:textId="77777777" w:rsidR="004A1B78" w:rsidRPr="00C65F7E" w:rsidRDefault="004A1B78" w:rsidP="004A1B78">
      <w:pPr>
        <w:pStyle w:val="References"/>
      </w:pPr>
      <w:r w:rsidRPr="00C65F7E">
        <w:t>Bechtol, W.R., T. McGuire, and S. Burril. 2016.</w:t>
      </w:r>
      <w:r w:rsidRPr="00C65F7E">
        <w:rPr>
          <w:rFonts w:cs="Times New Roman"/>
        </w:rPr>
        <w:t xml:space="preserve"> </w:t>
      </w:r>
      <w:r w:rsidRPr="00C65F7E">
        <w:t xml:space="preserve">Eulachon and Salmon as Beluga Prey and Indicators of the Health of the Cook Inlet Ecosystem: Summary of Existing Data, Identification of Information Gaps, and Recommendations for Future Research. Prepared for the National Fish and Wildlife Foundation. </w:t>
      </w:r>
      <w:hyperlink r:id="rId17" w:history="1">
        <w:r w:rsidRPr="00C65F7E">
          <w:t>https://www</w:t>
        </w:r>
      </w:hyperlink>
      <w:r w:rsidRPr="00C65F7E">
        <w:t>.cookinletbelugas.com/_files/ugd/af2fcb_821c66e76fd4470d9179ee1c64b45a5c.pdf</w:t>
      </w:r>
    </w:p>
    <w:p w14:paraId="650D9F23" w14:textId="0C32C778" w:rsidR="00040D5B" w:rsidRPr="00C65F7E" w:rsidRDefault="00040D5B" w:rsidP="00040D5B">
      <w:pPr>
        <w:pStyle w:val="References"/>
      </w:pPr>
      <w:r w:rsidRPr="00040D5B">
        <w:t>Booth, J. A. 1990. Run timing and spawning distribution of coho salmon (</w:t>
      </w:r>
      <w:r w:rsidRPr="00040D5B">
        <w:rPr>
          <w:i/>
          <w:iCs/>
        </w:rPr>
        <w:t>Oncorhynchus kisutch</w:t>
      </w:r>
      <w:r w:rsidRPr="00040D5B">
        <w:t>) in the Kenai River, Alaska, and their relation to harvest strategies. Master's Thesis, Montana State University, Bozeman, Montana.</w:t>
      </w:r>
    </w:p>
    <w:p w14:paraId="4460AA57" w14:textId="7B4AD0F1" w:rsidR="004A1B78" w:rsidRPr="00C65F7E" w:rsidRDefault="004A1B78" w:rsidP="004A1B78">
      <w:pPr>
        <w:pStyle w:val="References"/>
      </w:pPr>
      <w:r w:rsidRPr="00C65F7E">
        <w:t xml:space="preserve">Burek-Huntington, K.A., J.L. Dushane, C.E. Goertz, C.H. Romero, and S.A. Raverty. 2015. Morbidity and mortality in stranded Cook Inlet beluga whales </w:t>
      </w:r>
      <w:r w:rsidRPr="00C65F7E">
        <w:rPr>
          <w:i/>
          <w:iCs/>
        </w:rPr>
        <w:t>Delphinapterus leucas</w:t>
      </w:r>
      <w:r w:rsidRPr="00C65F7E">
        <w:t xml:space="preserve">. </w:t>
      </w:r>
      <w:r w:rsidRPr="000E5F9A">
        <w:rPr>
          <w:i/>
          <w:iCs/>
        </w:rPr>
        <w:t>Diseases of Aquatic Organisms</w:t>
      </w:r>
      <w:r w:rsidRPr="00C65F7E">
        <w:t xml:space="preserve"> 114(1):45-60.</w:t>
      </w:r>
    </w:p>
    <w:p w14:paraId="4B7397E2" w14:textId="77777777" w:rsidR="004A1B78" w:rsidRPr="00C65F7E" w:rsidRDefault="004A1B78" w:rsidP="004A1B78">
      <w:pPr>
        <w:pStyle w:val="References"/>
      </w:pPr>
      <w:r w:rsidRPr="00C65F7E">
        <w:t xml:space="preserve">Burek-Huntington, K.A., K.E.W. Shelden, K.T. Goetz, B. Mahoney, D.J. Vos, J.L. Reiner, J.C. Hoguet, and G. O’Corry-Crowe. 2022. Life history, contaminant and histopathologic assessment of beluga whales, </w:t>
      </w:r>
      <w:r w:rsidRPr="00C65F7E">
        <w:rPr>
          <w:i/>
          <w:iCs/>
        </w:rPr>
        <w:t>Delphinapterus leucas</w:t>
      </w:r>
      <w:r w:rsidRPr="00C65F7E">
        <w:t xml:space="preserve">, harvested for subsistence in Cook </w:t>
      </w:r>
      <w:r w:rsidRPr="00C65F7E">
        <w:lastRenderedPageBreak/>
        <w:t>Inlet, Alaska, 1989‒2005. U.S. Dep. Commer., NOAA Tech. Memo. NMFS-AFSC-440, 59 p.</w:t>
      </w:r>
    </w:p>
    <w:p w14:paraId="270BBF2C" w14:textId="6D03C280" w:rsidR="004A1B78" w:rsidRDefault="004A1B78" w:rsidP="004A1B78">
      <w:pPr>
        <w:pStyle w:val="References"/>
      </w:pPr>
      <w:r w:rsidRPr="00C65F7E">
        <w:t xml:space="preserve">Castellote, M., B. Thayre, M. Mahoney, J. Mondragon, M.O. Lammers, and R.J. Small. 2018. Anthropogenic noise and the endangered Cook Inlet beluga whale, </w:t>
      </w:r>
      <w:r w:rsidRPr="00C65F7E">
        <w:rPr>
          <w:i/>
          <w:iCs/>
        </w:rPr>
        <w:t>Delphinapterus leucas</w:t>
      </w:r>
      <w:r w:rsidRPr="00C65F7E">
        <w:t xml:space="preserve">: acoustic considerations for management. </w:t>
      </w:r>
      <w:r w:rsidR="009E696C" w:rsidRPr="009E696C">
        <w:rPr>
          <w:i/>
          <w:iCs/>
        </w:rPr>
        <w:t>Marine Fisheries Review</w:t>
      </w:r>
      <w:r w:rsidRPr="00C65F7E">
        <w:t xml:space="preserve"> 80(3):63‒88. </w:t>
      </w:r>
      <w:r w:rsidR="005361B4">
        <w:t>d</w:t>
      </w:r>
      <w:r w:rsidRPr="00C65F7E">
        <w:t xml:space="preserve">oi.org/10.7755/MFR.80.3.3. </w:t>
      </w:r>
    </w:p>
    <w:p w14:paraId="1778C091" w14:textId="173BCF4F" w:rsidR="00F2494A" w:rsidRPr="00C65F7E" w:rsidRDefault="00F2494A" w:rsidP="00F2494A">
      <w:pPr>
        <w:pStyle w:val="References"/>
      </w:pPr>
      <w:r w:rsidRPr="00C65F7E">
        <w:t xml:space="preserve">Castellote, M., R.J. Small, M.O. Lammers, J. Jenniges, J. Mondragon, C.D. Garner, and D. Westerholt. 2020. Seasonal distribution and foraging occurrence of Cook Inlet beluga whales based on passive acoustic monitoring. </w:t>
      </w:r>
      <w:r w:rsidRPr="005361B4">
        <w:rPr>
          <w:i/>
          <w:iCs/>
        </w:rPr>
        <w:t>Endangered Species Research</w:t>
      </w:r>
      <w:r w:rsidRPr="00C65F7E">
        <w:t xml:space="preserve"> 41, 225‒243.</w:t>
      </w:r>
    </w:p>
    <w:p w14:paraId="08B1D221" w14:textId="1D27F350" w:rsidR="004A1B78" w:rsidRPr="00C65F7E" w:rsidRDefault="004A1B78" w:rsidP="004A1B78">
      <w:pPr>
        <w:pStyle w:val="References"/>
      </w:pPr>
      <w:r w:rsidRPr="00C65F7E">
        <w:t>Castellote, M., A. Mooney, R. Andrews, S. Deruiter, W. Lee, M. Ferguson, and P. Wade. 2021. Beluga whale (</w:t>
      </w:r>
      <w:r w:rsidRPr="00C65F7E">
        <w:rPr>
          <w:i/>
          <w:iCs/>
        </w:rPr>
        <w:t>Delphinapterus leucas</w:t>
      </w:r>
      <w:r w:rsidRPr="00C65F7E">
        <w:t xml:space="preserve">) acoustic foraging behavior and applications for long term monitoring. </w:t>
      </w:r>
      <w:r w:rsidRPr="005361B4">
        <w:rPr>
          <w:i/>
          <w:iCs/>
        </w:rPr>
        <w:t>PloS ONE</w:t>
      </w:r>
      <w:r w:rsidRPr="00C65F7E">
        <w:t xml:space="preserve"> 16(11): e0260485. doi.org/10.1371/journal.pone.0260485</w:t>
      </w:r>
    </w:p>
    <w:p w14:paraId="78336C83" w14:textId="5BE781C7" w:rsidR="000C550A" w:rsidRDefault="005518F8" w:rsidP="004A1B78">
      <w:pPr>
        <w:pStyle w:val="References"/>
      </w:pPr>
      <w:r w:rsidRPr="005518F8">
        <w:t>Cornick, L.A., Quakenbush, L.T., Norman, S.A., Pasi, C., Maslyk, P., Burek, K.A., Goertz, C.E. and Hobbs, R.C., 2016. Seasonal and developmental differences in blubber stores of beluga whales in Bristol Bay, Alaska using high-resolution ultrasound. </w:t>
      </w:r>
      <w:r w:rsidRPr="005518F8">
        <w:rPr>
          <w:i/>
          <w:iCs/>
        </w:rPr>
        <w:t>Journal of Mammalogy</w:t>
      </w:r>
      <w:r w:rsidRPr="005518F8">
        <w:t>, </w:t>
      </w:r>
      <w:r w:rsidRPr="005518F8">
        <w:rPr>
          <w:i/>
          <w:iCs/>
        </w:rPr>
        <w:t>97</w:t>
      </w:r>
      <w:r w:rsidRPr="005518F8">
        <w:t>(4), pp.1238-1248.</w:t>
      </w:r>
    </w:p>
    <w:p w14:paraId="7235E723" w14:textId="4182A7D5" w:rsidR="00A87ADC" w:rsidRDefault="00A87ADC" w:rsidP="004A1B78">
      <w:pPr>
        <w:pStyle w:val="References"/>
      </w:pPr>
      <w:r w:rsidRPr="00A87ADC">
        <w:t>Csepp DJ, Honeyfield DC, Vollenweider JJ, Womble JN. 2017. Estuarine distribution, nutritional and thiaminase content of eulachon</w:t>
      </w:r>
      <w:r w:rsidR="00294286">
        <w:t>F</w:t>
      </w:r>
    </w:p>
    <w:p w14:paraId="11829B1D" w14:textId="687066F0" w:rsidR="00F8757C" w:rsidRPr="00C65F7E" w:rsidRDefault="00F8757C" w:rsidP="00F8757C">
      <w:pPr>
        <w:pStyle w:val="References"/>
      </w:pPr>
      <w:r w:rsidRPr="008C26E8">
        <w:t xml:space="preserve">Elison, T., A. Tiernan, T. Sands, S. Vega, and P. Stacey. 2024. 2023 Bristol Bay annual management report. Alaska Department of Fish and Game, Fishery Management Report No. 24-11, </w:t>
      </w:r>
      <w:r w:rsidRPr="00154044">
        <w:t>Ancho</w:t>
      </w:r>
      <w:r w:rsidR="006379C8">
        <w:t>rage.</w:t>
      </w:r>
      <w:r w:rsidRPr="00C11380">
        <w:t>Ancho</w:t>
      </w:r>
    </w:p>
    <w:p w14:paraId="5A1A897A" w14:textId="77777777" w:rsidR="004A1B78" w:rsidRPr="00C65F7E" w:rsidRDefault="004A1B78" w:rsidP="004A1B78">
      <w:pPr>
        <w:pStyle w:val="References"/>
      </w:pPr>
      <w:r w:rsidRPr="00C65F7E">
        <w:lastRenderedPageBreak/>
        <w:t xml:space="preserve">Ezer, T., R. Hobbs, and L.Y. Oey. 2008. On the movement of beluga whales in Cook Inlet, Alaska: Simulations of tidal and environmental impacts using a hydrodynamic inundation model. </w:t>
      </w:r>
      <w:r w:rsidRPr="005361B4">
        <w:rPr>
          <w:i/>
          <w:iCs/>
        </w:rPr>
        <w:t>Oceanography</w:t>
      </w:r>
      <w:r w:rsidRPr="00C65F7E">
        <w:t xml:space="preserve"> 21(4):186–195.</w:t>
      </w:r>
    </w:p>
    <w:p w14:paraId="2365AAAE" w14:textId="77777777" w:rsidR="004A1B78" w:rsidRDefault="004A1B78" w:rsidP="004A1B78">
      <w:pPr>
        <w:pStyle w:val="References"/>
      </w:pPr>
      <w:r w:rsidRPr="00C65F7E">
        <w:t>Ferrero, R. C., D. P. DeMaster, P. S. Hill, M. M. Muto, and A. L. Lopez. 2000. Alaska marine mammal stock assessments, 2000. U.S. Dep. Commer., NOAA Tech. Memo NMFSAFSC-119, 195 p.</w:t>
      </w:r>
    </w:p>
    <w:p w14:paraId="6DF63E5C" w14:textId="7193EDE7" w:rsidR="00294286" w:rsidRPr="00C65F7E" w:rsidRDefault="00294286" w:rsidP="004A1B78">
      <w:pPr>
        <w:pStyle w:val="References"/>
      </w:pPr>
      <w:r w:rsidRPr="00294286">
        <w:t>Fleischman SJ, McKinley TR. 2013. Run reconstruction, spawner-recruit analysis, and escapement goal recommendation for late-run Chinook salmon in the Kenai River. Anchorage (AK): Alaska Department of Fish and Game, Division of Sport Fish, Research and Technical Services.</w:t>
      </w:r>
    </w:p>
    <w:p w14:paraId="0E5187B7" w14:textId="77777777" w:rsidR="004A1B78" w:rsidRDefault="004A1B78" w:rsidP="004A1B78">
      <w:pPr>
        <w:pStyle w:val="References"/>
      </w:pPr>
      <w:r w:rsidRPr="00C65F7E">
        <w:t>Fleischman, S.J., and A.M. Reimer. 2017. Spawner-recruit analyses and escapement goal recommendations for Kenai River Chinook salmon. Alaska Department of Fish and Game, Division of Sport Fish, Research and Technical Services. Fishery Manuscript Series No. 17-02.</w:t>
      </w:r>
    </w:p>
    <w:p w14:paraId="6168A079" w14:textId="1B97B8C4" w:rsidR="00280826" w:rsidRPr="00C65F7E" w:rsidRDefault="00280826" w:rsidP="004A1B78">
      <w:pPr>
        <w:pStyle w:val="References"/>
      </w:pPr>
      <w:r w:rsidRPr="00280826">
        <w:t xml:space="preserve">Frothingham, A. M. 2022. Migratory timing and abundance </w:t>
      </w:r>
      <w:proofErr w:type="gramStart"/>
      <w:r w:rsidRPr="00280826">
        <w:t>estimates</w:t>
      </w:r>
      <w:proofErr w:type="gramEnd"/>
      <w:r w:rsidRPr="00280826">
        <w:t xml:space="preserve"> of sockeye salmon into Upper Cook Inlet, Alaska, 2019. Alaska Department of Fish and Game, Fishery Data Series No. 22-11, Anchorage.</w:t>
      </w:r>
    </w:p>
    <w:p w14:paraId="68D03B4A" w14:textId="77777777" w:rsidR="004A1B78" w:rsidRPr="00C65F7E" w:rsidRDefault="004A1B78" w:rsidP="004A1B78">
      <w:pPr>
        <w:pStyle w:val="References"/>
      </w:pPr>
      <w:r w:rsidRPr="00C65F7E">
        <w:t xml:space="preserve">Giefer, J., and S. Graziano. 2023. Catalog of waters important for spawning, rearing, or migration of anadromous fishes – Southcentral Region, effective June 15, 2023, Alaska Department of Fish and Game, Special Publication No. 23-03, Anchorage. </w:t>
      </w:r>
      <w:hyperlink r:id="rId18" w:history="1">
        <w:r w:rsidRPr="00C65F7E">
          <w:rPr>
            <w:rStyle w:val="Hyperlink"/>
          </w:rPr>
          <w:t>https://www.adfg.alaska.gov/static-sf/AWC/PDFs/2023scn_CATALOG.pdf</w:t>
        </w:r>
      </w:hyperlink>
    </w:p>
    <w:p w14:paraId="177F6E7C" w14:textId="77777777" w:rsidR="004A1B78" w:rsidRPr="00C65F7E" w:rsidRDefault="004A1B78" w:rsidP="004A1B78">
      <w:pPr>
        <w:pStyle w:val="References"/>
      </w:pPr>
      <w:r w:rsidRPr="00C65F7E">
        <w:t>Goetz, K.T., K.E.W. Shelden, C.L. Sims, J.M. Waite, and P.R. Wade. 2023. Abundance of belugas (</w:t>
      </w:r>
      <w:r w:rsidRPr="00C65F7E">
        <w:rPr>
          <w:i/>
          <w:iCs/>
        </w:rPr>
        <w:t>Delphinapterus leucas</w:t>
      </w:r>
      <w:r w:rsidRPr="00C65F7E">
        <w:t xml:space="preserve">) in Cook Inlet, Alaska, June 2021 and June 2022. AFSC </w:t>
      </w:r>
      <w:r w:rsidRPr="00C65F7E">
        <w:lastRenderedPageBreak/>
        <w:t>Processed Rep. 2023-03, 47 p. Alaska Fish. Sci. Cent., NOAA, Natl. Mar. Fish. Serv., 7600 Sand Point Way NE, Seattle WA 98115.</w:t>
      </w:r>
    </w:p>
    <w:p w14:paraId="0EBE5468" w14:textId="5E395F77" w:rsidR="004A1B78" w:rsidRPr="00C65F7E" w:rsidRDefault="004A1B78" w:rsidP="004A1B78">
      <w:pPr>
        <w:pStyle w:val="References"/>
      </w:pPr>
      <w:r w:rsidRPr="00C65F7E">
        <w:t>Himes Boor, G.K., T.L. McGuire, A.J. Warlick, R.L. Taylor, S.J. Converse, J.R. McClung, and A.D. Stephens. 2022. Estimating reproductive and juvenile survival rates when offspring ages are uncertain: A novel multievent mark‐resight model with beluga whale case study. </w:t>
      </w:r>
      <w:r w:rsidRPr="00002D4E">
        <w:rPr>
          <w:i/>
          <w:iCs/>
        </w:rPr>
        <w:t>Methods in Ecology and Evolution</w:t>
      </w:r>
      <w:r w:rsidRPr="00C65F7E">
        <w:t> 14(2)</w:t>
      </w:r>
      <w:r w:rsidR="00002D4E">
        <w:t>:</w:t>
      </w:r>
      <w:r w:rsidRPr="00C65F7E">
        <w:t xml:space="preserve"> 631‒642.</w:t>
      </w:r>
    </w:p>
    <w:p w14:paraId="36B8C697" w14:textId="77777777" w:rsidR="004A1B78" w:rsidRPr="00C65F7E" w:rsidRDefault="004A1B78" w:rsidP="004A1B78">
      <w:pPr>
        <w:pStyle w:val="References"/>
      </w:pPr>
      <w:r w:rsidRPr="00C65F7E">
        <w:t xml:space="preserve">Hobbs, R.C., D.J. Rugh, and D.P. DeMaster. 2000. Abundance of beluga whales in Cook Inlet, Alaska, 1994–2000. </w:t>
      </w:r>
      <w:r w:rsidRPr="00002D4E">
        <w:rPr>
          <w:i/>
          <w:iCs/>
        </w:rPr>
        <w:t>Marine Fisheries Review</w:t>
      </w:r>
      <w:r w:rsidRPr="00C65F7E">
        <w:t xml:space="preserve"> 62:37–45. </w:t>
      </w:r>
    </w:p>
    <w:p w14:paraId="69A75A28" w14:textId="77777777" w:rsidR="004A1B78" w:rsidRPr="00C65F7E" w:rsidRDefault="004A1B78" w:rsidP="004A1B78">
      <w:pPr>
        <w:pStyle w:val="References"/>
      </w:pPr>
      <w:r w:rsidRPr="00C65F7E">
        <w:t>Hobbs, R.C., K.E.W. Shelden, D.J. Vos, K.T. Goetz, R.P. Angliss, K. Brix, G. O' Corry-Crowe, C.L. Sims, and B.E. Smith. 2006. Status review and extinction assessment of Cook Inlet belugas (</w:t>
      </w:r>
      <w:r w:rsidRPr="00C65F7E">
        <w:rPr>
          <w:i/>
          <w:iCs/>
        </w:rPr>
        <w:t>Delphinapterus leucas</w:t>
      </w:r>
      <w:r w:rsidRPr="00C65F7E">
        <w:t xml:space="preserve">). Alaska Fisheries Science Center (U.S.) processed report. </w:t>
      </w:r>
      <w:hyperlink r:id="rId19" w:history="1">
        <w:r w:rsidRPr="00C65F7E">
          <w:rPr>
            <w:rStyle w:val="Hyperlink"/>
          </w:rPr>
          <w:t>https://repository.library.noaa.gov/view/noaa/8592</w:t>
        </w:r>
      </w:hyperlink>
    </w:p>
    <w:p w14:paraId="543A9F6D" w14:textId="0909536D" w:rsidR="004A1B78" w:rsidRDefault="004A1B78" w:rsidP="004A1B78">
      <w:pPr>
        <w:pStyle w:val="References"/>
      </w:pPr>
      <w:r w:rsidRPr="00C65F7E">
        <w:t xml:space="preserve">Hobbs, R.C., P.R. Wade, and K.E. Shelden. 2015. Viability of a small, </w:t>
      </w:r>
      <w:proofErr w:type="gramStart"/>
      <w:r w:rsidRPr="00C65F7E">
        <w:t>geographically-isolated</w:t>
      </w:r>
      <w:proofErr w:type="gramEnd"/>
      <w:r w:rsidRPr="00C65F7E">
        <w:t xml:space="preserve"> population of beluga whales, </w:t>
      </w:r>
      <w:r w:rsidRPr="00C65F7E">
        <w:rPr>
          <w:i/>
          <w:iCs/>
        </w:rPr>
        <w:t>Delphinapterus leucas</w:t>
      </w:r>
      <w:r w:rsidRPr="00C65F7E">
        <w:t xml:space="preserve">: Effects of hunting, predation, and mortality events in Cook Inlet, Alaska. </w:t>
      </w:r>
      <w:r w:rsidRPr="00002D4E">
        <w:rPr>
          <w:i/>
          <w:iCs/>
        </w:rPr>
        <w:t>Marine Fisheries Review</w:t>
      </w:r>
      <w:r w:rsidRPr="00C65F7E">
        <w:t xml:space="preserve"> 77(2)</w:t>
      </w:r>
      <w:r w:rsidR="00002D4E">
        <w:t xml:space="preserve">: </w:t>
      </w:r>
      <w:r w:rsidRPr="00C65F7E">
        <w:t>59‒88.</w:t>
      </w:r>
    </w:p>
    <w:p w14:paraId="33B186DD" w14:textId="638449B1" w:rsidR="00E31186" w:rsidRPr="00E2097E" w:rsidRDefault="00E31186" w:rsidP="004A1B78">
      <w:pPr>
        <w:pStyle w:val="References"/>
      </w:pPr>
      <w:r w:rsidRPr="00E31186">
        <w:t>Hollowell, G., E. O. Otis, and E. Ford. 2024. 2023 Lower Cook Inlet area salmon annual management report. Alaska Department of Fish and Game, Fishery Management Report No. 24-18, Anchorage.</w:t>
      </w:r>
    </w:p>
    <w:p w14:paraId="6802EBD7" w14:textId="45F86FD4" w:rsidR="004A1B78" w:rsidRPr="00C65F7E" w:rsidRDefault="004A1B78" w:rsidP="004A1B78">
      <w:pPr>
        <w:pStyle w:val="References"/>
      </w:pPr>
      <w:r w:rsidRPr="00C65F7E">
        <w:t xml:space="preserve">Huntington, H.P. 2000. Traditional knowledge of the ecology of belugas, </w:t>
      </w:r>
      <w:r w:rsidRPr="00C65F7E">
        <w:rPr>
          <w:i/>
          <w:iCs/>
        </w:rPr>
        <w:t>Delphinapterus leucas</w:t>
      </w:r>
      <w:r w:rsidRPr="00C65F7E">
        <w:t xml:space="preserve">, in Cook Inlet, Alaska. </w:t>
      </w:r>
      <w:r w:rsidRPr="00002D4E">
        <w:rPr>
          <w:i/>
          <w:iCs/>
        </w:rPr>
        <w:t>Marine Fisheries Review</w:t>
      </w:r>
      <w:r w:rsidRPr="00C65F7E">
        <w:t xml:space="preserve"> 62(3)</w:t>
      </w:r>
      <w:r w:rsidR="00002D4E">
        <w:t>:</w:t>
      </w:r>
      <w:r w:rsidRPr="00C65F7E">
        <w:t>134‒140.</w:t>
      </w:r>
    </w:p>
    <w:p w14:paraId="531E8FBD" w14:textId="1D11AE41" w:rsidR="004A1B78" w:rsidRPr="00C65F7E" w:rsidRDefault="004A1B78" w:rsidP="004A1B78">
      <w:pPr>
        <w:pStyle w:val="References"/>
      </w:pPr>
      <w:r w:rsidRPr="00C65F7E">
        <w:t xml:space="preserve">Laidre, K.L., K.E.W. Shelden, D.J. Rugh, B.A. Mahoney. 2000. Beluga whale distribution and survey effort in the Gulf of Alaska. </w:t>
      </w:r>
      <w:r w:rsidR="00002D4E" w:rsidRPr="00002D4E">
        <w:rPr>
          <w:i/>
          <w:iCs/>
        </w:rPr>
        <w:t>Marine Fisheries Review</w:t>
      </w:r>
      <w:r w:rsidRPr="00C65F7E">
        <w:t xml:space="preserve"> 62</w:t>
      </w:r>
      <w:r w:rsidR="00002D4E">
        <w:t>:</w:t>
      </w:r>
      <w:r w:rsidRPr="00C65F7E">
        <w:t xml:space="preserve"> 27–36.</w:t>
      </w:r>
    </w:p>
    <w:p w14:paraId="567D306F" w14:textId="00AAEAD0" w:rsidR="004A1B78" w:rsidRDefault="004A1B78" w:rsidP="004A1B78">
      <w:pPr>
        <w:pStyle w:val="References"/>
      </w:pPr>
      <w:r w:rsidRPr="00C65F7E">
        <w:lastRenderedPageBreak/>
        <w:t xml:space="preserve">Lewis, B., Grant, W.S., Brenner, R.E. and Hamazaki, T., 2015. Changes in size and age of Chinook salmon </w:t>
      </w:r>
      <w:r w:rsidRPr="00C65F7E">
        <w:rPr>
          <w:i/>
          <w:iCs/>
        </w:rPr>
        <w:t>Oncorhynchus tshawytscha</w:t>
      </w:r>
      <w:r w:rsidRPr="00C65F7E">
        <w:t xml:space="preserve"> returning to Alaska. </w:t>
      </w:r>
      <w:r w:rsidRPr="00002D4E">
        <w:rPr>
          <w:i/>
          <w:iCs/>
        </w:rPr>
        <w:t>PLoS One</w:t>
      </w:r>
      <w:r w:rsidRPr="00C65F7E">
        <w:t> 10(6)</w:t>
      </w:r>
      <w:r w:rsidR="00002D4E">
        <w:t>:</w:t>
      </w:r>
      <w:r w:rsidRPr="00C65F7E">
        <w:t xml:space="preserve"> e0130184.</w:t>
      </w:r>
    </w:p>
    <w:p w14:paraId="2A5295E9" w14:textId="4647D629" w:rsidR="00385AA2" w:rsidRDefault="00967B12" w:rsidP="004A1B78">
      <w:pPr>
        <w:pStyle w:val="References"/>
      </w:pPr>
      <w:r w:rsidRPr="00385AA2">
        <w:t>Lomac-MacNair</w:t>
      </w:r>
      <w:r w:rsidR="00385AA2" w:rsidRPr="00385AA2">
        <w:t xml:space="preserve">, K.S., Smultea, M.A., Cotter, M.P., Thissen, C. and Parker, L., 2015. Socio-sexual and Probable Mating Behavior of Cook Inlet Beluga Whales, Delphinapterus leucas, Observed </w:t>
      </w:r>
      <w:proofErr w:type="gramStart"/>
      <w:r w:rsidR="00385AA2" w:rsidRPr="00385AA2">
        <w:t>From</w:t>
      </w:r>
      <w:proofErr w:type="gramEnd"/>
      <w:r w:rsidR="00385AA2" w:rsidRPr="00385AA2">
        <w:t xml:space="preserve"> an Aircraft. </w:t>
      </w:r>
      <w:r w:rsidR="00385AA2" w:rsidRPr="00385AA2">
        <w:rPr>
          <w:i/>
          <w:iCs/>
        </w:rPr>
        <w:t>Marine Fisheries Review</w:t>
      </w:r>
      <w:r w:rsidR="00385AA2" w:rsidRPr="00385AA2">
        <w:t>, </w:t>
      </w:r>
      <w:r w:rsidR="00385AA2" w:rsidRPr="00385AA2">
        <w:rPr>
          <w:i/>
          <w:iCs/>
        </w:rPr>
        <w:t>77</w:t>
      </w:r>
      <w:r w:rsidR="00385AA2" w:rsidRPr="00385AA2">
        <w:t>(2).</w:t>
      </w:r>
    </w:p>
    <w:p w14:paraId="1BB7E5F2" w14:textId="3E4E3339" w:rsidR="004A1B78" w:rsidRPr="00C65F7E" w:rsidRDefault="004A1B78" w:rsidP="004A1B78">
      <w:pPr>
        <w:pStyle w:val="References"/>
      </w:pPr>
      <w:r w:rsidRPr="00C65F7E">
        <w:t xml:space="preserve">Mahoney, B.A., and K.E.W. Shelden. 2000. Harvest history of belugas, </w:t>
      </w:r>
      <w:r w:rsidRPr="00C65F7E">
        <w:rPr>
          <w:i/>
          <w:iCs/>
        </w:rPr>
        <w:t>Delphinapterus leucas</w:t>
      </w:r>
      <w:r w:rsidRPr="00C65F7E">
        <w:t xml:space="preserve">, in Cook Inlet, Alaska. </w:t>
      </w:r>
      <w:r w:rsidR="00002D4E" w:rsidRPr="00002D4E">
        <w:rPr>
          <w:i/>
          <w:iCs/>
        </w:rPr>
        <w:t>Marine Fisheries Review</w:t>
      </w:r>
      <w:r w:rsidR="00002D4E" w:rsidRPr="00C65F7E">
        <w:t xml:space="preserve"> </w:t>
      </w:r>
      <w:r w:rsidRPr="00C65F7E">
        <w:t>62(3):124‒133.</w:t>
      </w:r>
    </w:p>
    <w:p w14:paraId="78FD43A9" w14:textId="77777777" w:rsidR="004A1B78" w:rsidRPr="00C65F7E" w:rsidRDefault="004A1B78" w:rsidP="004A1B78">
      <w:pPr>
        <w:pStyle w:val="References"/>
      </w:pPr>
      <w:r w:rsidRPr="00C65F7E">
        <w:t xml:space="preserve">Marston, B., and A. Frothingham. 2022. Upper Cook Inlet commercial fisheries annual management report, 2021. Alaska Department of Fish and Game, Fishery Management Report No. 22‒16, Anchorage. </w:t>
      </w:r>
    </w:p>
    <w:p w14:paraId="2719A6ED" w14:textId="4CE63A9E" w:rsidR="004A1B78" w:rsidRPr="00C65F7E" w:rsidRDefault="004A1B78" w:rsidP="004A1B78">
      <w:pPr>
        <w:pStyle w:val="References"/>
      </w:pPr>
      <w:r w:rsidRPr="00C65F7E">
        <w:t xml:space="preserve">McGuire, T.L., G.K. Himes Boor, J.R. McClung, A.D. Stephens, C. Garner, K.E. Shelden, and B. Wright. 2020a. Distribution and habitat use by endangered Cook Inlet beluga whales: Patterns observed during a photo‐identification study, 2005–2017. </w:t>
      </w:r>
      <w:r w:rsidRPr="00E55EEB">
        <w:rPr>
          <w:i/>
          <w:iCs/>
        </w:rPr>
        <w:t>Aquatic Conservation: Marine and Freshwater Ecosystems</w:t>
      </w:r>
      <w:r w:rsidRPr="00C65F7E">
        <w:t xml:space="preserve"> 30(12)</w:t>
      </w:r>
      <w:r w:rsidR="00E55EEB">
        <w:t xml:space="preserve">: </w:t>
      </w:r>
      <w:r w:rsidRPr="00C65F7E">
        <w:t>2402‒2427.</w:t>
      </w:r>
    </w:p>
    <w:p w14:paraId="1E25A7BE" w14:textId="708C5A02" w:rsidR="004A1B78" w:rsidRPr="00C65F7E" w:rsidRDefault="004A1B78" w:rsidP="004A1B78">
      <w:pPr>
        <w:pStyle w:val="References"/>
      </w:pPr>
      <w:r w:rsidRPr="00C65F7E">
        <w:t xml:space="preserve">McGuire, T.L., A.D. Stephens, J.R. McClung, C.D. Garner, K.E. Shelden, G.K.H. Boor, and B. Wright. 2020b. Reproductive natural history of endangered Cook Inlet Beluga whales: insights from a long-term photo-identification study. </w:t>
      </w:r>
      <w:r w:rsidRPr="00E55EEB">
        <w:rPr>
          <w:i/>
          <w:iCs/>
        </w:rPr>
        <w:t>Polar Biology</w:t>
      </w:r>
      <w:r w:rsidR="00E55EEB">
        <w:t xml:space="preserve"> </w:t>
      </w:r>
      <w:r w:rsidRPr="00C65F7E">
        <w:t>43(11)</w:t>
      </w:r>
      <w:r w:rsidR="00E55EEB">
        <w:t>:</w:t>
      </w:r>
      <w:r w:rsidRPr="00C65F7E">
        <w:t xml:space="preserve"> 1851‒1871.</w:t>
      </w:r>
    </w:p>
    <w:p w14:paraId="25A0EF1B" w14:textId="045B6F61" w:rsidR="004A1B78" w:rsidRPr="00C65F7E" w:rsidRDefault="004A1B78" w:rsidP="004A1B78">
      <w:pPr>
        <w:pStyle w:val="References"/>
      </w:pPr>
      <w:r w:rsidRPr="00C65F7E">
        <w:t xml:space="preserve">McHuron, E.A., M. Castellote, H. Boor, K.E. Shelden, A.J. Warlick, T.L. McGuire, and K.T. Goetz. 2023. Modeling the impacts of a changing and disturbed environment on an endangered beluga whale population. </w:t>
      </w:r>
      <w:r w:rsidRPr="00E55EEB">
        <w:rPr>
          <w:i/>
          <w:iCs/>
        </w:rPr>
        <w:t>Ecological Modelling</w:t>
      </w:r>
      <w:r w:rsidRPr="00C65F7E">
        <w:t xml:space="preserve"> 483</w:t>
      </w:r>
      <w:r w:rsidR="00E55EEB">
        <w:t>:</w:t>
      </w:r>
      <w:r w:rsidRPr="00C65F7E">
        <w:t xml:space="preserve"> 110417.</w:t>
      </w:r>
    </w:p>
    <w:p w14:paraId="2A019270" w14:textId="77777777" w:rsidR="004A1B78" w:rsidRPr="00C65F7E" w:rsidRDefault="004A1B78" w:rsidP="004A1B78">
      <w:pPr>
        <w:pStyle w:val="References"/>
      </w:pPr>
      <w:r w:rsidRPr="00C65F7E">
        <w:t>Migura and Harry. 2023. Mapping Cumulative Threats in Endangered Cook Inlet Beluga Whale Habitat. Presented at Alaska Marine Science Symposium January 2023, Anchorage.</w:t>
      </w:r>
    </w:p>
    <w:p w14:paraId="195B8BEF" w14:textId="77777777" w:rsidR="004A1B78" w:rsidRDefault="004A1B78" w:rsidP="004A1B78">
      <w:pPr>
        <w:pStyle w:val="References"/>
      </w:pPr>
      <w:r w:rsidRPr="00C65F7E">
        <w:lastRenderedPageBreak/>
        <w:t>Muto, M.M., V.T. Helker, B. Delean, N.C. Young, J.C. Freed, R.P. Angliss, N.A. Friday, P.L. Boveng, J.M. Breiwick, B.M. Brost, M.F. Cameron, P.J. Clapham, J.L. Crance, S.P. Dahle, M.E. Dahlheim, B.S. Fadely, M.C. Ferguson, L.W. Fritz, K.T. Goetz, R.C. Hobbs, Y. Ivashchenko, A.S. Kennedy, J.M. London, S.A. Mizroch, R.R. Ream, E.L. Richmond, K.E. Shelden, K.L. Sweeney, R.G. Towell, P.R. Wade, J.M. Waite, and A.N. Zerbini. 2022. Alaska marine mammal stock assessments, 2021. U.S. Dep. Commer., NOAA Tech. Memo. NMFS AFSC-441, 295 p.</w:t>
      </w:r>
    </w:p>
    <w:p w14:paraId="681420F8" w14:textId="77777777" w:rsidR="004A1B78" w:rsidRPr="00C65F7E" w:rsidRDefault="004A1B78" w:rsidP="004A1B78">
      <w:pPr>
        <w:pStyle w:val="References"/>
      </w:pPr>
      <w:r w:rsidRPr="007C6708">
        <w:t>Nelson</w:t>
      </w:r>
      <w:r w:rsidRPr="00C65F7E">
        <w:t>, Mark A., Lori T. Quakenbush, Barbara A. Mahoney, Brian D. Taras, and Matthew J. Wooller. "Fifty years of Cook Inlet beluga whale feeding ecology from isotopes in bone and teeth." </w:t>
      </w:r>
      <w:r w:rsidRPr="007C6708">
        <w:rPr>
          <w:i/>
          <w:iCs/>
        </w:rPr>
        <w:t>Endangered Species Research</w:t>
      </w:r>
      <w:r w:rsidRPr="00C65F7E">
        <w:t> 36 (2018): 77-87.</w:t>
      </w:r>
    </w:p>
    <w:p w14:paraId="6741BF6E" w14:textId="77777777" w:rsidR="004A1B78" w:rsidRPr="00C65F7E" w:rsidRDefault="004A1B78" w:rsidP="004A1B78">
      <w:pPr>
        <w:pStyle w:val="References"/>
      </w:pPr>
      <w:r w:rsidRPr="00C65F7E">
        <w:t xml:space="preserve">NMFS. 2000. Depleted Designation for Cook Inlet Population of Beluga Whales </w:t>
      </w:r>
      <w:hyperlink r:id="rId20" w:history="1">
        <w:r w:rsidRPr="00C65F7E">
          <w:t>Final Rule (65 FR 34590, 05/31/2000)</w:t>
        </w:r>
      </w:hyperlink>
    </w:p>
    <w:p w14:paraId="6059CA08" w14:textId="77777777" w:rsidR="004A1B78" w:rsidRPr="00C65F7E" w:rsidRDefault="004A1B78" w:rsidP="004A1B78">
      <w:pPr>
        <w:pStyle w:val="References"/>
      </w:pPr>
      <w:r w:rsidRPr="00C65F7E">
        <w:t>NMFS. 2016. Recovery Plan for the Cook Inlet Beluga Whale (</w:t>
      </w:r>
      <w:r w:rsidRPr="00C65F7E">
        <w:rPr>
          <w:i/>
          <w:iCs/>
        </w:rPr>
        <w:t>Delphinapterus leucas</w:t>
      </w:r>
      <w:r w:rsidRPr="00C65F7E">
        <w:t xml:space="preserve">). National Marine Fisheries Service, Alaska Region, Protected Resources Division, Juneau, AK </w:t>
      </w:r>
    </w:p>
    <w:p w14:paraId="6FA88466" w14:textId="77777777" w:rsidR="004A1B78" w:rsidRPr="00C65F7E" w:rsidRDefault="004A1B78" w:rsidP="004A1B78">
      <w:pPr>
        <w:pStyle w:val="References"/>
      </w:pPr>
      <w:r w:rsidRPr="00C65F7E">
        <w:t>NOAA. 2008. Endangered and threatened species; endangered status for the Cook Inlet beluga whale. Fed. Reg. 73:62919‒62930. (</w:t>
      </w:r>
      <w:hyperlink r:id="rId21" w:history="1">
        <w:r w:rsidRPr="00C65F7E">
          <w:rPr>
            <w:rStyle w:val="Hyperlink"/>
          </w:rPr>
          <w:t>https://federalregister</w:t>
        </w:r>
      </w:hyperlink>
      <w:r w:rsidRPr="00C65F7E">
        <w:t xml:space="preserve">.gov/a/E8-25100). </w:t>
      </w:r>
    </w:p>
    <w:p w14:paraId="2EEC21AF" w14:textId="77777777" w:rsidR="004A1B78" w:rsidRPr="00C65F7E" w:rsidRDefault="004A1B78" w:rsidP="004A1B78">
      <w:pPr>
        <w:pStyle w:val="References"/>
      </w:pPr>
      <w:r w:rsidRPr="00C65F7E">
        <w:t>NOAA. 2011. Endangered and threatened species: designation of critical habitat for Cook Inlet beluga whale. Fed. Reg. 76:20179–20214. (</w:t>
      </w:r>
      <w:hyperlink r:id="rId22" w:history="1">
        <w:r w:rsidRPr="00C65F7E">
          <w:rPr>
            <w:rStyle w:val="Hyperlink"/>
          </w:rPr>
          <w:t>https://federalregister</w:t>
        </w:r>
      </w:hyperlink>
      <w:r w:rsidRPr="00C65F7E">
        <w:t xml:space="preserve">.gov/a/2011-8361). </w:t>
      </w:r>
    </w:p>
    <w:p w14:paraId="33D50E51" w14:textId="4FA3415F" w:rsidR="004A1B78" w:rsidRPr="00C65F7E" w:rsidRDefault="004A1B78" w:rsidP="004A1B78">
      <w:pPr>
        <w:pStyle w:val="References"/>
      </w:pPr>
      <w:r w:rsidRPr="00C65F7E">
        <w:t xml:space="preserve">Norman, S.A., </w:t>
      </w:r>
      <w:proofErr w:type="gramStart"/>
      <w:r w:rsidRPr="00C65F7E">
        <w:t>R,C</w:t>
      </w:r>
      <w:proofErr w:type="gramEnd"/>
      <w:r w:rsidRPr="00C65F7E">
        <w:t xml:space="preserve">, Hobbs, L.A. Beckett, S.J. Trumble, and W.A. Smith. 2020. Relationship between per capita births of Cook Inlet belugas and summer salmon runs: age‐structured population modeling. </w:t>
      </w:r>
      <w:r w:rsidRPr="00DF6F96">
        <w:rPr>
          <w:i/>
          <w:iCs/>
        </w:rPr>
        <w:t>Ecosphere</w:t>
      </w:r>
      <w:r w:rsidR="00DF6F96">
        <w:t xml:space="preserve"> </w:t>
      </w:r>
      <w:r w:rsidRPr="00C65F7E">
        <w:t>11(1)</w:t>
      </w:r>
      <w:r w:rsidR="00DF6F96">
        <w:t>:</w:t>
      </w:r>
      <w:r w:rsidRPr="00C65F7E">
        <w:t xml:space="preserve"> e02955.</w:t>
      </w:r>
    </w:p>
    <w:p w14:paraId="0F9307CE" w14:textId="57EF5829" w:rsidR="004A1B78" w:rsidRDefault="004A1B78" w:rsidP="004A1B78">
      <w:pPr>
        <w:pStyle w:val="References"/>
      </w:pPr>
      <w:r w:rsidRPr="00C65F7E">
        <w:t xml:space="preserve">O'Corry‐Crowe, G.M., R.S. Suydam, A. Rosenberg, K.J. Frost, and A.E. Dizon. 1997. Phylogeography, population structure and dispersal patterns of the beluga whale </w:t>
      </w:r>
      <w:r w:rsidRPr="00C65F7E">
        <w:rPr>
          <w:i/>
          <w:iCs/>
        </w:rPr>
        <w:lastRenderedPageBreak/>
        <w:t>Delphinapterus leucas</w:t>
      </w:r>
      <w:r w:rsidRPr="00C65F7E">
        <w:t xml:space="preserve"> in the western Nearctic revealed by mitochondrial DNA. </w:t>
      </w:r>
      <w:r w:rsidRPr="00DF6F96">
        <w:rPr>
          <w:i/>
          <w:iCs/>
        </w:rPr>
        <w:t>Molecular Ecology</w:t>
      </w:r>
      <w:r w:rsidR="00DF6F96">
        <w:t xml:space="preserve"> </w:t>
      </w:r>
      <w:r w:rsidRPr="00C65F7E">
        <w:t>6(10)</w:t>
      </w:r>
      <w:r w:rsidR="00DF6F96">
        <w:t xml:space="preserve">: </w:t>
      </w:r>
      <w:r w:rsidRPr="00C65F7E">
        <w:t>955‒970.</w:t>
      </w:r>
    </w:p>
    <w:p w14:paraId="169F1D2A" w14:textId="652DB26E" w:rsidR="004A1B78" w:rsidRDefault="004A1B78" w:rsidP="004A1B78">
      <w:pPr>
        <w:pStyle w:val="References"/>
      </w:pPr>
      <w:r w:rsidRPr="00C65F7E">
        <w:t xml:space="preserve">Oke, K.B., C.J. Cunningham, P.A.H. Westley, M.L. Baskett, S.M. Carlson, J. Clark, and E.P. Palkovacs. 2020. Recent declines in salmon body size impact ecosystems and fisheries. </w:t>
      </w:r>
      <w:r w:rsidRPr="00DF6F96">
        <w:rPr>
          <w:i/>
          <w:iCs/>
        </w:rPr>
        <w:t xml:space="preserve">Nature </w:t>
      </w:r>
      <w:proofErr w:type="gramStart"/>
      <w:r w:rsidRPr="00DF6F96">
        <w:rPr>
          <w:i/>
          <w:iCs/>
        </w:rPr>
        <w:t>communications</w:t>
      </w:r>
      <w:proofErr w:type="gramEnd"/>
      <w:r w:rsidRPr="00C65F7E">
        <w:t xml:space="preserve"> 11(1)</w:t>
      </w:r>
      <w:r w:rsidR="00DF6F96">
        <w:t>:</w:t>
      </w:r>
      <w:r w:rsidRPr="00C65F7E">
        <w:t xml:space="preserve"> 4155.</w:t>
      </w:r>
    </w:p>
    <w:p w14:paraId="5E5D42C6" w14:textId="23C3D0DB" w:rsidR="00F14031" w:rsidRDefault="00F14031" w:rsidP="004A1B78">
      <w:pPr>
        <w:pStyle w:val="References"/>
      </w:pPr>
      <w:r w:rsidRPr="00F14031">
        <w:t>Oliveira ACM, Bechtel PJ. 2006. Lipid analysis of fillets from giant grenadier (</w:t>
      </w:r>
      <w:r w:rsidRPr="00F14031">
        <w:rPr>
          <w:i/>
          <w:iCs/>
        </w:rPr>
        <w:t>Albatrossia pectoralis</w:t>
      </w:r>
      <w:r w:rsidRPr="00F14031">
        <w:t>), arrow-tooth flounder (</w:t>
      </w:r>
      <w:r w:rsidRPr="00F14031">
        <w:rPr>
          <w:i/>
          <w:iCs/>
        </w:rPr>
        <w:t>Atheresthes stomias</w:t>
      </w:r>
      <w:r w:rsidRPr="00F14031">
        <w:t>), Pacific cod (</w:t>
      </w:r>
      <w:r w:rsidRPr="00F14031">
        <w:rPr>
          <w:i/>
          <w:iCs/>
        </w:rPr>
        <w:t>Gadus macrocephalus</w:t>
      </w:r>
      <w:r w:rsidRPr="00F14031">
        <w:t>), and walleye pollock (</w:t>
      </w:r>
      <w:r w:rsidRPr="00F14031">
        <w:rPr>
          <w:i/>
          <w:iCs/>
        </w:rPr>
        <w:t>Theragra chalcogramma</w:t>
      </w:r>
      <w:r w:rsidRPr="00F14031">
        <w:t xml:space="preserve">). </w:t>
      </w:r>
      <w:r w:rsidRPr="00F14031">
        <w:rPr>
          <w:i/>
          <w:iCs/>
        </w:rPr>
        <w:t>Journal of Muscle Foods</w:t>
      </w:r>
      <w:r w:rsidRPr="00F14031">
        <w:t>. 17(1):20–33.</w:t>
      </w:r>
    </w:p>
    <w:p w14:paraId="7090123F" w14:textId="48F494AF" w:rsidR="00EF3F38" w:rsidRPr="00C65F7E" w:rsidRDefault="00EF3F38" w:rsidP="004A1B78">
      <w:pPr>
        <w:pStyle w:val="References"/>
      </w:pPr>
      <w:r>
        <w:t>O’N</w:t>
      </w:r>
      <w:r w:rsidRPr="00EF3F38">
        <w:t xml:space="preserve">eill SM, Ylitalo GM, West JE. 2014. Energy content of Pacific salmon as prey of northern and southern resident killer whales. </w:t>
      </w:r>
      <w:r w:rsidRPr="00EF3F38">
        <w:rPr>
          <w:i/>
          <w:iCs/>
        </w:rPr>
        <w:t>Endangered Species Research</w:t>
      </w:r>
      <w:r w:rsidRPr="00EF3F38">
        <w:t>. 25(3):265–281.</w:t>
      </w:r>
    </w:p>
    <w:p w14:paraId="712E97FE" w14:textId="53C755EC" w:rsidR="004A1B78" w:rsidRPr="00C65F7E" w:rsidRDefault="004A1B78" w:rsidP="004A1B78">
      <w:pPr>
        <w:pStyle w:val="References"/>
      </w:pPr>
      <w:r w:rsidRPr="00C65F7E">
        <w:t>Quakenbush, L.T., R.S. Suydam, A.L. Bryan, L.F. Lowry, K.J. Frost, and B.A. Mahoney. 2015. Diet of beluga whales (</w:t>
      </w:r>
      <w:r w:rsidRPr="00C65F7E">
        <w:rPr>
          <w:i/>
          <w:iCs/>
        </w:rPr>
        <w:t>Delphinapterus leucas</w:t>
      </w:r>
      <w:r w:rsidRPr="00C65F7E">
        <w:t xml:space="preserve">) in Alaska from stomach contents, March–November. </w:t>
      </w:r>
      <w:r w:rsidRPr="00DF6F96">
        <w:rPr>
          <w:i/>
          <w:iCs/>
        </w:rPr>
        <w:t>M</w:t>
      </w:r>
      <w:r w:rsidR="00DF6F96" w:rsidRPr="00DF6F96">
        <w:rPr>
          <w:i/>
          <w:iCs/>
        </w:rPr>
        <w:t>arine Fisheries Review</w:t>
      </w:r>
      <w:r w:rsidRPr="00C65F7E">
        <w:t xml:space="preserve"> 77(1)</w:t>
      </w:r>
      <w:r w:rsidR="00DF6F96">
        <w:t>:</w:t>
      </w:r>
      <w:r w:rsidRPr="00C65F7E">
        <w:t>70‒84.</w:t>
      </w:r>
    </w:p>
    <w:p w14:paraId="2389CCE8" w14:textId="77777777" w:rsidR="004A1B78" w:rsidRPr="00C65F7E" w:rsidRDefault="004A1B78" w:rsidP="004A1B78">
      <w:pPr>
        <w:pStyle w:val="References"/>
      </w:pPr>
      <w:r w:rsidRPr="00C65F7E">
        <w:t xml:space="preserve">R Core Team, 2022. R: a language and environment for statistical computing. R Foundation for statistical computing, Vienna, Austria. URL https://www.R-project. org/. </w:t>
      </w:r>
    </w:p>
    <w:p w14:paraId="7886ADD4" w14:textId="77777777" w:rsidR="004A1B78" w:rsidRPr="00C65F7E" w:rsidRDefault="004A1B78" w:rsidP="004A1B78">
      <w:pPr>
        <w:pStyle w:val="References"/>
      </w:pPr>
      <w:r w:rsidRPr="00C65F7E">
        <w:t xml:space="preserve">Reimer, A. M., and N.A. DeCovich. 2020. Susitna River Chinook salmon run reconstruction and escapement goal analysis. Alaska Department of Fish and Game, Fishery Manuscript No. 20-01, Anchorage </w:t>
      </w:r>
    </w:p>
    <w:p w14:paraId="61C79E24" w14:textId="24943364" w:rsidR="004A1B78" w:rsidRDefault="004A1B78" w:rsidP="004A1B78">
      <w:pPr>
        <w:pStyle w:val="References"/>
      </w:pPr>
      <w:r w:rsidRPr="00C65F7E">
        <w:t xml:space="preserve">Rounsefell, G.A. 1930. Contribution to the biology of the Pacific herring, </w:t>
      </w:r>
      <w:r w:rsidRPr="00C65F7E">
        <w:rPr>
          <w:i/>
          <w:iCs/>
        </w:rPr>
        <w:t>Clupea pallasii</w:t>
      </w:r>
      <w:r w:rsidRPr="00C65F7E">
        <w:t xml:space="preserve"> and the condition of the fishery in Alaska. </w:t>
      </w:r>
      <w:r w:rsidRPr="00DF6F96">
        <w:rPr>
          <w:i/>
          <w:iCs/>
        </w:rPr>
        <w:t>Fish</w:t>
      </w:r>
      <w:r w:rsidR="00DF6F96" w:rsidRPr="00DF6F96">
        <w:rPr>
          <w:i/>
          <w:iCs/>
        </w:rPr>
        <w:t>eries Bulletin</w:t>
      </w:r>
      <w:r w:rsidRPr="00C65F7E">
        <w:t xml:space="preserve"> 45:227–320.</w:t>
      </w:r>
    </w:p>
    <w:p w14:paraId="1FC2944D" w14:textId="2C4F4B1D" w:rsidR="009A5033" w:rsidRPr="00C65F7E" w:rsidRDefault="009A5033" w:rsidP="004A1B78">
      <w:pPr>
        <w:pStyle w:val="References"/>
      </w:pPr>
      <w:r>
        <w:lastRenderedPageBreak/>
        <w:t xml:space="preserve">Rouse, N., K.A. Burek-Huntington, and K.E.W. Shelden. 2017. Asphyxiation of an endangered Cook Inlet beluga whale, </w:t>
      </w:r>
      <w:r w:rsidRPr="008C26E8">
        <w:rPr>
          <w:i/>
        </w:rPr>
        <w:t>Delphinapterus leucas</w:t>
      </w:r>
      <w:r>
        <w:t xml:space="preserve">. </w:t>
      </w:r>
      <w:r w:rsidRPr="008C26E8">
        <w:rPr>
          <w:i/>
        </w:rPr>
        <w:t>Marine Fisheries Review</w:t>
      </w:r>
      <w:r>
        <w:t xml:space="preserve"> 79(2):38–43. https://doi.org/10.7755/MRF.79.2.3</w:t>
      </w:r>
    </w:p>
    <w:p w14:paraId="420ABC4C" w14:textId="4AD3F642" w:rsidR="004A1B78" w:rsidRDefault="004A1B78" w:rsidP="004A1B78">
      <w:pPr>
        <w:pStyle w:val="References"/>
      </w:pPr>
      <w:r w:rsidRPr="00C65F7E">
        <w:t xml:space="preserve">Rugh, D.J., K.E. Shelden, and R.C. Hobbs. 2010. Range contraction in a beluga whale population. </w:t>
      </w:r>
      <w:r w:rsidRPr="00DF6F96">
        <w:rPr>
          <w:i/>
          <w:iCs/>
        </w:rPr>
        <w:t>Endangered Species Research</w:t>
      </w:r>
      <w:r w:rsidRPr="00C65F7E">
        <w:t xml:space="preserve"> 12(1):69. </w:t>
      </w:r>
      <w:hyperlink r:id="rId23" w:history="1">
        <w:r w:rsidR="0082551B" w:rsidRPr="00D553B1">
          <w:rPr>
            <w:rStyle w:val="Hyperlink"/>
          </w:rPr>
          <w:t>https://doi.org/10.3354/esr00293</w:t>
        </w:r>
      </w:hyperlink>
    </w:p>
    <w:p w14:paraId="2739792C" w14:textId="1DC023CB" w:rsidR="00CF37C0" w:rsidRPr="00C65F7E" w:rsidRDefault="00CF37C0" w:rsidP="004A1B78">
      <w:pPr>
        <w:pStyle w:val="References"/>
      </w:pPr>
      <w:r>
        <w:t>Seaman, G.A., L.F. Lowry, and K.J. Frost. 1982. Foods of Belukha whales (</w:t>
      </w:r>
      <w:r w:rsidRPr="008C26E8">
        <w:rPr>
          <w:i/>
        </w:rPr>
        <w:t>Dephinapterus leucas</w:t>
      </w:r>
      <w:r>
        <w:t xml:space="preserve">) in western Alaska. </w:t>
      </w:r>
      <w:r w:rsidRPr="008C26E8">
        <w:rPr>
          <w:i/>
        </w:rPr>
        <w:t>Cetology</w:t>
      </w:r>
      <w:r>
        <w:t xml:space="preserve"> 44:1–19.</w:t>
      </w:r>
    </w:p>
    <w:p w14:paraId="14179647" w14:textId="0DDCB525" w:rsidR="004A1B78" w:rsidRPr="00C65F7E" w:rsidRDefault="004A1B78" w:rsidP="004A1B78">
      <w:pPr>
        <w:pStyle w:val="References"/>
      </w:pPr>
      <w:r w:rsidRPr="00C65F7E">
        <w:t>Sechrist, K. and Rutz, J. 2014</w:t>
      </w:r>
      <w:r w:rsidR="00D21A02">
        <w:t xml:space="preserve">. </w:t>
      </w:r>
      <w:r w:rsidRPr="00C65F7E">
        <w:t xml:space="preserve">A History of Upper Cook Inlet Salmon Fisheries: A Century of Salmon. Alaska Fish &amp; Wildlife News. Available at: </w:t>
      </w:r>
      <w:hyperlink r:id="rId24" w:tgtFrame="_new" w:history="1">
        <w:r w:rsidRPr="00C65F7E">
          <w:t>https://www.adfg.alaska.gov/index.cfm?adfg=wildlifenews.view_article&amp;articles_id=639</w:t>
        </w:r>
      </w:hyperlink>
      <w:r w:rsidRPr="00C65F7E">
        <w:t xml:space="preserve"> (Accessed: 15 May 2024).</w:t>
      </w:r>
    </w:p>
    <w:p w14:paraId="0245FAAF" w14:textId="224C8EC9" w:rsidR="004A1B78" w:rsidRPr="00C65F7E" w:rsidRDefault="004A1B78" w:rsidP="004A1B78">
      <w:pPr>
        <w:pStyle w:val="References"/>
      </w:pPr>
      <w:r w:rsidRPr="00C65F7E">
        <w:t>Shelden, K.E., Rugh, D.J., Mahoney, B. and Dahlheim, M.E. 2003. Killer whale predation on belugas in Cook Inlet, Alaska: implications for a depleted population. </w:t>
      </w:r>
      <w:r w:rsidRPr="00D21A02">
        <w:rPr>
          <w:i/>
          <w:iCs/>
        </w:rPr>
        <w:t>Marine Mammal Science</w:t>
      </w:r>
      <w:r w:rsidR="00D21A02">
        <w:t xml:space="preserve"> </w:t>
      </w:r>
      <w:r w:rsidRPr="00C65F7E">
        <w:t>19(3)</w:t>
      </w:r>
      <w:r w:rsidR="00D21A02">
        <w:t>:</w:t>
      </w:r>
      <w:r w:rsidRPr="00C65F7E">
        <w:t>529-544.</w:t>
      </w:r>
    </w:p>
    <w:p w14:paraId="51AEC15F" w14:textId="15E64E68" w:rsidR="004A1B78" w:rsidRDefault="004A1B78" w:rsidP="004A1B78">
      <w:pPr>
        <w:pStyle w:val="References"/>
      </w:pPr>
      <w:r w:rsidRPr="00C65F7E">
        <w:t xml:space="preserve">Shelden, K.E., K.T. Goetz, D.J. Rugh, D.G. Calkins, B.A. Mahoney, and R.C. Hobbs. 2015. Spatio-temporal changes in beluga whale, </w:t>
      </w:r>
      <w:r w:rsidRPr="00C65F7E">
        <w:rPr>
          <w:i/>
          <w:iCs/>
        </w:rPr>
        <w:t>Delphinapterus leucas</w:t>
      </w:r>
      <w:r w:rsidRPr="00C65F7E">
        <w:t xml:space="preserve">, distribution: results from aerial surveys (1977–2014), opportunistic sightings (1975–2014), and satellite tagging (1999–2003) in Cook Inlet, Alaska. </w:t>
      </w:r>
      <w:r w:rsidRPr="00D21A02">
        <w:rPr>
          <w:i/>
          <w:iCs/>
        </w:rPr>
        <w:t>Marine Fisheries Review</w:t>
      </w:r>
      <w:r w:rsidRPr="00C65F7E">
        <w:t xml:space="preserve"> 77(2)</w:t>
      </w:r>
      <w:r w:rsidR="00D21A02">
        <w:t>:</w:t>
      </w:r>
      <w:r w:rsidRPr="00C65F7E">
        <w:t xml:space="preserve"> 1‒31.</w:t>
      </w:r>
    </w:p>
    <w:p w14:paraId="436D481D" w14:textId="4145C2B8" w:rsidR="007472DF" w:rsidRPr="00C65F7E" w:rsidRDefault="007472DF" w:rsidP="007472DF">
      <w:pPr>
        <w:pStyle w:val="References"/>
      </w:pPr>
      <w:r w:rsidRPr="00C65F7E">
        <w:t>Shelden, K.E.W., and P.R. Wade (editors). 2019. Aerial surveys, distribution, abundance, and trend of belugas (</w:t>
      </w:r>
      <w:r w:rsidRPr="00C65F7E">
        <w:rPr>
          <w:i/>
          <w:iCs/>
        </w:rPr>
        <w:t>Delphinapterus leucas</w:t>
      </w:r>
      <w:r w:rsidRPr="00C65F7E">
        <w:t xml:space="preserve">) in Cook Inlet, Alaska, June 2018. AFSC Processed Rep. 2019-09, 93 p. Alaska Fish. Sci. Cent., NOAA, Natl. Mar. Fish. Serv., 7600 Sand Point Way NE, Seattle WA 98115. </w:t>
      </w:r>
    </w:p>
    <w:p w14:paraId="214F10B2" w14:textId="77777777" w:rsidR="004A1B78" w:rsidRPr="00C65F7E" w:rsidRDefault="004A1B78" w:rsidP="004A1B78">
      <w:pPr>
        <w:pStyle w:val="References"/>
      </w:pPr>
      <w:r w:rsidRPr="00C65F7E">
        <w:lastRenderedPageBreak/>
        <w:t>Stanek, R.T. 1994. The subsistence use of beluga whale in Cook Inlet by Alaska Natives, 1993. Alaska Dep. Fish Game, Juneau, Tech. Pap. 232, 24 p.</w:t>
      </w:r>
    </w:p>
    <w:p w14:paraId="767FACB2" w14:textId="77777777" w:rsidR="00697954" w:rsidRDefault="004A1B78" w:rsidP="004A1B78">
      <w:pPr>
        <w:pStyle w:val="References"/>
      </w:pPr>
      <w:r w:rsidRPr="00C65F7E">
        <w:t>Warlick, A., 2022. Understanding the effects of environmental variability on demography in species with complex life histories through integrated population modeling. University of Washington.</w:t>
      </w:r>
    </w:p>
    <w:p w14:paraId="312CA877" w14:textId="77777777" w:rsidR="004A1B78" w:rsidRDefault="004A1B78" w:rsidP="004A1B78">
      <w:pPr>
        <w:pStyle w:val="References"/>
      </w:pPr>
      <w:r w:rsidRPr="00C65F7E">
        <w:t>Willette, T.M., and R.D. DeCino. 2023. Eulachon spawning biomass in the Susitna River, 2016. Alaska Department of Fish and Game, Fishery Data Series No. 23‒16, Anchorage.</w:t>
      </w:r>
    </w:p>
    <w:p w14:paraId="3E127EA5" w14:textId="6A708DA1" w:rsidR="007472DF" w:rsidRPr="00C65F7E" w:rsidRDefault="007472DF" w:rsidP="007472DF">
      <w:pPr>
        <w:pStyle w:val="References"/>
      </w:pPr>
      <w:r w:rsidRPr="00C65F7E">
        <w:t xml:space="preserve">Wolf, N., B.P. Harris, N. Richárd, S.A. Sethi, K. Lomac-MacNair, and L. Parker. 2018. High‐frequency aerial surveys inform the seasonal distribution of Cook Inlet beluga whales. </w:t>
      </w:r>
      <w:r w:rsidRPr="000E5F9A">
        <w:rPr>
          <w:i/>
          <w:iCs/>
        </w:rPr>
        <w:t>Wildlife Society Bulletin</w:t>
      </w:r>
      <w:r w:rsidRPr="00C65F7E">
        <w:t>, 42(4</w:t>
      </w:r>
      <w:r>
        <w:t xml:space="preserve">): </w:t>
      </w:r>
      <w:r w:rsidRPr="00C65F7E">
        <w:t>577‒586.</w:t>
      </w:r>
    </w:p>
    <w:p w14:paraId="1947AB75" w14:textId="77777777" w:rsidR="004A1B78" w:rsidRPr="00C65F7E" w:rsidRDefault="004A1B78" w:rsidP="004A1B78">
      <w:pPr>
        <w:pStyle w:val="References"/>
      </w:pPr>
      <w:r w:rsidRPr="00C65F7E">
        <w:t>Woodby, D., Carlile, D., Siddeek, S., Funk, F., Clark, J.H. and Hulbert, L., 2005. Commercial fisheries of Alaska. Special publication, 59.</w:t>
      </w:r>
    </w:p>
    <w:p w14:paraId="49B81A6F" w14:textId="4817D536" w:rsidR="00C57E33" w:rsidRDefault="004A1B78" w:rsidP="004A1B78">
      <w:pPr>
        <w:pStyle w:val="References"/>
      </w:pPr>
      <w:r w:rsidRPr="00C65F7E">
        <w:t>Yancey, R.M., and Thorsteinson, F.V. 1963. The King Salmon of Cook Inlet, Alaska. U.S. Fish and Wildlife Service, Special Scientific Report - Fisheries No. 448, Washington, D.C. 28 pp.</w:t>
      </w:r>
    </w:p>
    <w:p w14:paraId="29DB4ED2" w14:textId="77777777" w:rsidR="001857BA" w:rsidRDefault="001857BA" w:rsidP="004A1B78">
      <w:pPr>
        <w:pStyle w:val="References"/>
      </w:pPr>
    </w:p>
    <w:p w14:paraId="1BAD579F" w14:textId="77777777" w:rsidR="00054A56" w:rsidRDefault="00054A56">
      <w:pPr>
        <w:spacing w:before="0" w:after="0" w:line="240" w:lineRule="auto"/>
      </w:pPr>
      <w:r>
        <w:br w:type="page"/>
      </w:r>
    </w:p>
    <w:p w14:paraId="21F32A4D" w14:textId="77777777" w:rsidR="001857BA" w:rsidRDefault="001857BA">
      <w:pPr>
        <w:spacing w:before="0" w:after="0" w:line="240" w:lineRule="auto"/>
      </w:pPr>
    </w:p>
    <w:p w14:paraId="71E9BCDB" w14:textId="77777777" w:rsidR="00FF2ED5" w:rsidRDefault="00FF2ED5" w:rsidP="00435613">
      <w:pPr>
        <w:pStyle w:val="BodyText"/>
      </w:pPr>
    </w:p>
    <w:p w14:paraId="68B20B23" w14:textId="5BD9799F" w:rsidR="00435613" w:rsidRDefault="009704DD" w:rsidP="00435613">
      <w:pPr>
        <w:pStyle w:val="BodyText"/>
      </w:pPr>
      <w:r>
        <w:t xml:space="preserve">Table 1. </w:t>
      </w:r>
      <w:r w:rsidR="00EF7678" w:rsidRPr="00EF7678">
        <w:t>Description of the developed ind</w:t>
      </w:r>
      <w:r w:rsidR="00A955AD">
        <w:t>ices</w:t>
      </w:r>
      <w:r w:rsidR="00EF7678" w:rsidRPr="00EF7678">
        <w:t xml:space="preserve"> of </w:t>
      </w:r>
      <w:r w:rsidR="00B334D3">
        <w:t xml:space="preserve">CIBW </w:t>
      </w:r>
      <w:r w:rsidR="00EF7678" w:rsidRPr="00EF7678">
        <w:t>prey availability.</w:t>
      </w:r>
    </w:p>
    <w:tbl>
      <w:tblPr>
        <w:tblStyle w:val="GridTable1Light"/>
        <w:tblpPr w:leftFromText="180" w:rightFromText="180" w:vertAnchor="text" w:horzAnchor="margin" w:tblpY="37"/>
        <w:tblW w:w="94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2425"/>
        <w:gridCol w:w="7064"/>
      </w:tblGrid>
      <w:tr w:rsidR="00EE573F" w:rsidRPr="004B252C" w14:paraId="3732B27A" w14:textId="77777777" w:rsidTr="00500F80">
        <w:trPr>
          <w:cnfStyle w:val="100000000000" w:firstRow="1" w:lastRow="0" w:firstColumn="0" w:lastColumn="0" w:oddVBand="0" w:evenVBand="0" w:oddHBand="0" w:evenHBand="0" w:firstRowFirstColumn="0" w:firstRowLastColumn="0" w:lastRowFirstColumn="0" w:lastRowLastColumn="0"/>
          <w:trHeight w:val="432"/>
        </w:trPr>
        <w:tc>
          <w:tcPr>
            <w:tcW w:w="2425" w:type="dxa"/>
            <w:tcBorders>
              <w:bottom w:val="none" w:sz="0" w:space="0" w:color="auto"/>
            </w:tcBorders>
            <w:shd w:val="clear" w:color="auto" w:fill="auto"/>
          </w:tcPr>
          <w:p w14:paraId="77C0388C" w14:textId="77777777" w:rsidR="00EE573F" w:rsidRPr="004B252C" w:rsidRDefault="00EE573F">
            <w:pPr>
              <w:pStyle w:val="BodyText"/>
              <w:rPr>
                <w:rFonts w:cs="Times New Roman"/>
                <w:b w:val="0"/>
                <w:bCs w:val="0"/>
                <w:sz w:val="20"/>
                <w:szCs w:val="20"/>
              </w:rPr>
            </w:pPr>
            <w:r w:rsidRPr="004B252C">
              <w:rPr>
                <w:rFonts w:cs="Times New Roman"/>
                <w:b w:val="0"/>
                <w:bCs w:val="0"/>
                <w:sz w:val="20"/>
                <w:szCs w:val="20"/>
              </w:rPr>
              <w:t>Index of Prey Availability</w:t>
            </w:r>
          </w:p>
        </w:tc>
        <w:tc>
          <w:tcPr>
            <w:tcW w:w="7064" w:type="dxa"/>
            <w:tcBorders>
              <w:bottom w:val="none" w:sz="0" w:space="0" w:color="auto"/>
            </w:tcBorders>
            <w:shd w:val="clear" w:color="auto" w:fill="auto"/>
          </w:tcPr>
          <w:p w14:paraId="24464786" w14:textId="77777777" w:rsidR="00EE573F" w:rsidRPr="004B252C" w:rsidRDefault="00EE573F">
            <w:pPr>
              <w:pStyle w:val="BodyText"/>
              <w:rPr>
                <w:rFonts w:cs="Times New Roman"/>
                <w:b w:val="0"/>
                <w:bCs w:val="0"/>
                <w:sz w:val="20"/>
                <w:szCs w:val="20"/>
              </w:rPr>
            </w:pPr>
            <w:r w:rsidRPr="004B252C">
              <w:rPr>
                <w:rFonts w:cs="Times New Roman"/>
                <w:b w:val="0"/>
                <w:bCs w:val="0"/>
                <w:sz w:val="20"/>
                <w:szCs w:val="20"/>
              </w:rPr>
              <w:t>Description</w:t>
            </w:r>
          </w:p>
        </w:tc>
      </w:tr>
      <w:tr w:rsidR="00EE573F" w:rsidRPr="004B252C" w14:paraId="79B45022" w14:textId="77777777" w:rsidTr="00500F80">
        <w:tc>
          <w:tcPr>
            <w:tcW w:w="2425" w:type="dxa"/>
          </w:tcPr>
          <w:p w14:paraId="2EF5C125" w14:textId="77777777" w:rsidR="00EE573F" w:rsidRPr="004B252C" w:rsidRDefault="00000000">
            <w:pPr>
              <w:pStyle w:val="BodyText"/>
              <w:rPr>
                <w:rFonts w:cs="Times New Roman"/>
                <w:sz w:val="20"/>
                <w:szCs w:val="20"/>
              </w:rPr>
            </w:pPr>
            <m:oMathPara>
              <m:oMathParaPr>
                <m:jc m:val="left"/>
              </m:oMathParaPr>
              <m:oMath>
                <m:sSubSup>
                  <m:sSubSupPr>
                    <m:ctrlPr>
                      <w:rPr>
                        <w:rFonts w:ascii="Cambria Math" w:hAnsi="Cambria Math" w:cs="Times New Roman"/>
                        <w:i/>
                        <w:sz w:val="20"/>
                        <w:szCs w:val="20"/>
                      </w:rPr>
                    </m:ctrlPr>
                  </m:sSubSupPr>
                  <m:e>
                    <m:r>
                      <w:rPr>
                        <w:rFonts w:ascii="Cambria Math" w:hAnsi="Cambria Math" w:cs="Times New Roman"/>
                        <w:sz w:val="20"/>
                        <w:szCs w:val="20"/>
                      </w:rPr>
                      <m:t>B</m:t>
                    </m:r>
                  </m:e>
                  <m:sub>
                    <m:r>
                      <w:rPr>
                        <w:rFonts w:ascii="Cambria Math" w:hAnsi="Cambria Math" w:cs="Times New Roman"/>
                        <w:sz w:val="20"/>
                        <w:szCs w:val="20"/>
                      </w:rPr>
                      <m:t>y,1</m:t>
                    </m:r>
                  </m:sub>
                  <m:sup>
                    <m:d>
                      <m:dPr>
                        <m:ctrlPr>
                          <w:rPr>
                            <w:rFonts w:ascii="Cambria Math" w:hAnsi="Cambria Math" w:cs="Times New Roman"/>
                            <w:i/>
                            <w:sz w:val="20"/>
                            <w:szCs w:val="20"/>
                          </w:rPr>
                        </m:ctrlPr>
                      </m:dPr>
                      <m:e>
                        <m:r>
                          <w:rPr>
                            <w:rFonts w:ascii="Cambria Math" w:hAnsi="Cambria Math" w:cs="Times New Roman"/>
                            <w:sz w:val="20"/>
                            <w:szCs w:val="20"/>
                          </w:rPr>
                          <m:t>c</m:t>
                        </m:r>
                      </m:e>
                    </m:d>
                  </m:sup>
                </m:sSubSup>
              </m:oMath>
            </m:oMathPara>
          </w:p>
        </w:tc>
        <w:tc>
          <w:tcPr>
            <w:tcW w:w="7064" w:type="dxa"/>
          </w:tcPr>
          <w:p w14:paraId="24FF8594" w14:textId="77777777" w:rsidR="00EE573F" w:rsidRPr="004B252C" w:rsidRDefault="00EE573F">
            <w:pPr>
              <w:pStyle w:val="BodyText"/>
              <w:rPr>
                <w:rFonts w:cs="Times New Roman"/>
                <w:sz w:val="20"/>
                <w:szCs w:val="20"/>
              </w:rPr>
            </w:pPr>
            <w:r w:rsidRPr="004B252C">
              <w:rPr>
                <w:rFonts w:cs="Times New Roman"/>
                <w:sz w:val="20"/>
                <w:szCs w:val="20"/>
              </w:rPr>
              <w:t>The biomass of Chinook salmon on the Susitna River (</w:t>
            </w:r>
            <m:oMath>
              <m:r>
                <w:rPr>
                  <w:rFonts w:ascii="Cambria Math" w:hAnsi="Cambria Math" w:cs="Times New Roman"/>
                  <w:sz w:val="20"/>
                  <w:szCs w:val="20"/>
                </w:rPr>
                <m:t>r=1</m:t>
              </m:r>
            </m:oMath>
            <w:r w:rsidRPr="004B252C">
              <w:rPr>
                <w:rFonts w:cs="Times New Roman"/>
                <w:sz w:val="20"/>
                <w:szCs w:val="20"/>
              </w:rPr>
              <w:t xml:space="preserve">) during year </w:t>
            </w:r>
            <m:oMath>
              <m:r>
                <w:rPr>
                  <w:rFonts w:ascii="Cambria Math" w:hAnsi="Cambria Math" w:cs="Times New Roman"/>
                  <w:sz w:val="20"/>
                  <w:szCs w:val="20"/>
                </w:rPr>
                <m:t>y</m:t>
              </m:r>
            </m:oMath>
            <w:r w:rsidRPr="004B252C">
              <w:rPr>
                <w:rFonts w:cs="Times New Roman"/>
                <w:sz w:val="20"/>
                <w:szCs w:val="20"/>
              </w:rPr>
              <w:t>.</w:t>
            </w:r>
          </w:p>
        </w:tc>
      </w:tr>
      <w:tr w:rsidR="00EE573F" w:rsidRPr="004B252C" w14:paraId="73008795" w14:textId="77777777" w:rsidTr="00500F80">
        <w:tc>
          <w:tcPr>
            <w:tcW w:w="2425" w:type="dxa"/>
          </w:tcPr>
          <w:p w14:paraId="15733299" w14:textId="77777777" w:rsidR="00EE573F" w:rsidRPr="004B252C" w:rsidRDefault="00000000">
            <w:pPr>
              <w:pStyle w:val="BodyText"/>
              <w:rPr>
                <w:rFonts w:cs="Times New Roman"/>
                <w:sz w:val="20"/>
                <w:szCs w:val="20"/>
              </w:rPr>
            </w:pPr>
            <m:oMathPara>
              <m:oMathParaPr>
                <m:jc m:val="left"/>
              </m:oMathParaPr>
              <m:oMath>
                <m:sSubSup>
                  <m:sSubSupPr>
                    <m:ctrlPr>
                      <w:rPr>
                        <w:rFonts w:ascii="Cambria Math" w:hAnsi="Cambria Math" w:cs="Times New Roman"/>
                        <w:i/>
                        <w:sz w:val="20"/>
                        <w:szCs w:val="20"/>
                      </w:rPr>
                    </m:ctrlPr>
                  </m:sSubSupPr>
                  <m:e>
                    <m:r>
                      <w:rPr>
                        <w:rFonts w:ascii="Cambria Math" w:hAnsi="Cambria Math" w:cs="Times New Roman"/>
                        <w:sz w:val="20"/>
                        <w:szCs w:val="20"/>
                      </w:rPr>
                      <m:t>B</m:t>
                    </m:r>
                  </m:e>
                  <m:sub>
                    <m:r>
                      <w:rPr>
                        <w:rFonts w:ascii="Cambria Math" w:hAnsi="Cambria Math" w:cs="Times New Roman"/>
                        <w:sz w:val="20"/>
                        <w:szCs w:val="20"/>
                      </w:rPr>
                      <m:t>y,2</m:t>
                    </m:r>
                  </m:sub>
                  <m:sup>
                    <m:d>
                      <m:dPr>
                        <m:ctrlPr>
                          <w:rPr>
                            <w:rFonts w:ascii="Cambria Math" w:hAnsi="Cambria Math" w:cs="Times New Roman"/>
                            <w:i/>
                            <w:sz w:val="20"/>
                            <w:szCs w:val="20"/>
                          </w:rPr>
                        </m:ctrlPr>
                      </m:dPr>
                      <m:e>
                        <m:r>
                          <w:rPr>
                            <w:rFonts w:ascii="Cambria Math" w:hAnsi="Cambria Math" w:cs="Times New Roman"/>
                            <w:sz w:val="20"/>
                            <w:szCs w:val="20"/>
                          </w:rPr>
                          <m:t>c</m:t>
                        </m:r>
                      </m:e>
                    </m:d>
                  </m:sup>
                </m:sSubSup>
              </m:oMath>
            </m:oMathPara>
          </w:p>
        </w:tc>
        <w:tc>
          <w:tcPr>
            <w:tcW w:w="7064" w:type="dxa"/>
          </w:tcPr>
          <w:p w14:paraId="7F68D000" w14:textId="77777777" w:rsidR="00EE573F" w:rsidRPr="004B252C" w:rsidRDefault="00EE573F">
            <w:pPr>
              <w:pStyle w:val="BodyText"/>
              <w:rPr>
                <w:rFonts w:cs="Times New Roman"/>
                <w:sz w:val="20"/>
                <w:szCs w:val="20"/>
              </w:rPr>
            </w:pPr>
            <w:r w:rsidRPr="004B252C">
              <w:rPr>
                <w:rFonts w:cs="Times New Roman"/>
                <w:sz w:val="20"/>
                <w:szCs w:val="20"/>
              </w:rPr>
              <w:t>The biomass of early and late-run Chinook salmon on the Kenai River (</w:t>
            </w:r>
            <m:oMath>
              <m:r>
                <w:rPr>
                  <w:rFonts w:ascii="Cambria Math" w:hAnsi="Cambria Math" w:cs="Times New Roman"/>
                  <w:sz w:val="20"/>
                  <w:szCs w:val="20"/>
                </w:rPr>
                <m:t>r=2</m:t>
              </m:r>
            </m:oMath>
            <w:r w:rsidRPr="004B252C">
              <w:rPr>
                <w:rFonts w:cs="Times New Roman"/>
                <w:sz w:val="20"/>
                <w:szCs w:val="20"/>
              </w:rPr>
              <w:t xml:space="preserve">) during year </w:t>
            </w:r>
            <m:oMath>
              <m:r>
                <w:rPr>
                  <w:rFonts w:ascii="Cambria Math" w:hAnsi="Cambria Math" w:cs="Times New Roman"/>
                  <w:sz w:val="20"/>
                  <w:szCs w:val="20"/>
                </w:rPr>
                <m:t>y</m:t>
              </m:r>
            </m:oMath>
            <w:r w:rsidRPr="004B252C">
              <w:rPr>
                <w:rFonts w:eastAsiaTheme="minorEastAsia" w:cs="Times New Roman"/>
                <w:sz w:val="20"/>
                <w:szCs w:val="20"/>
              </w:rPr>
              <w:t>.</w:t>
            </w:r>
          </w:p>
        </w:tc>
      </w:tr>
      <w:tr w:rsidR="00EE573F" w:rsidRPr="004B252C" w14:paraId="556F853E" w14:textId="77777777" w:rsidTr="00500F80">
        <w:tc>
          <w:tcPr>
            <w:tcW w:w="2425" w:type="dxa"/>
          </w:tcPr>
          <w:p w14:paraId="765E5B6F" w14:textId="77777777" w:rsidR="00EE573F" w:rsidRPr="004B252C" w:rsidRDefault="00000000">
            <w:pPr>
              <w:pStyle w:val="BodyText"/>
              <w:rPr>
                <w:rFonts w:cs="Times New Roman"/>
                <w:sz w:val="20"/>
                <w:szCs w:val="20"/>
              </w:rPr>
            </w:pPr>
            <m:oMathPara>
              <m:oMathParaPr>
                <m:jc m:val="left"/>
              </m:oMathParaPr>
              <m:oMath>
                <m:sSubSup>
                  <m:sSubSupPr>
                    <m:ctrlPr>
                      <w:rPr>
                        <w:rFonts w:ascii="Cambria Math" w:hAnsi="Cambria Math" w:cs="Times New Roman"/>
                        <w:i/>
                        <w:sz w:val="20"/>
                        <w:szCs w:val="20"/>
                      </w:rPr>
                    </m:ctrlPr>
                  </m:sSubSupPr>
                  <m:e>
                    <m:r>
                      <w:rPr>
                        <w:rFonts w:ascii="Cambria Math" w:hAnsi="Cambria Math" w:cs="Times New Roman"/>
                        <w:sz w:val="20"/>
                        <w:szCs w:val="20"/>
                      </w:rPr>
                      <m:t>B</m:t>
                    </m:r>
                  </m:e>
                  <m:sub>
                    <m:r>
                      <w:rPr>
                        <w:rFonts w:ascii="Cambria Math" w:hAnsi="Cambria Math" w:cs="Times New Roman"/>
                        <w:sz w:val="20"/>
                        <w:szCs w:val="20"/>
                      </w:rPr>
                      <m:t>y,1</m:t>
                    </m:r>
                  </m:sub>
                  <m:sup>
                    <m:d>
                      <m:dPr>
                        <m:ctrlPr>
                          <w:rPr>
                            <w:rFonts w:ascii="Cambria Math" w:hAnsi="Cambria Math" w:cs="Times New Roman"/>
                            <w:i/>
                            <w:sz w:val="20"/>
                            <w:szCs w:val="20"/>
                          </w:rPr>
                        </m:ctrlPr>
                      </m:dPr>
                      <m:e>
                        <m:r>
                          <w:rPr>
                            <w:rFonts w:ascii="Cambria Math" w:hAnsi="Cambria Math" w:cs="Times New Roman"/>
                            <w:sz w:val="20"/>
                            <w:szCs w:val="20"/>
                          </w:rPr>
                          <m:t>s</m:t>
                        </m:r>
                      </m:e>
                    </m:d>
                  </m:sup>
                </m:sSubSup>
              </m:oMath>
            </m:oMathPara>
          </w:p>
        </w:tc>
        <w:tc>
          <w:tcPr>
            <w:tcW w:w="7064" w:type="dxa"/>
          </w:tcPr>
          <w:p w14:paraId="1CE6985A" w14:textId="77777777" w:rsidR="00EE573F" w:rsidRPr="004B252C" w:rsidRDefault="00EE573F">
            <w:pPr>
              <w:pStyle w:val="BodyText"/>
              <w:rPr>
                <w:rFonts w:cs="Times New Roman"/>
                <w:sz w:val="20"/>
                <w:szCs w:val="20"/>
              </w:rPr>
            </w:pPr>
            <w:r w:rsidRPr="004B252C">
              <w:rPr>
                <w:rFonts w:cs="Times New Roman"/>
                <w:sz w:val="20"/>
                <w:szCs w:val="20"/>
              </w:rPr>
              <w:t>The biomass of sockeye salmon on the Susitna River (</w:t>
            </w:r>
            <m:oMath>
              <m:r>
                <w:rPr>
                  <w:rFonts w:ascii="Cambria Math" w:hAnsi="Cambria Math" w:cs="Times New Roman"/>
                  <w:sz w:val="20"/>
                  <w:szCs w:val="20"/>
                </w:rPr>
                <m:t>r=1</m:t>
              </m:r>
            </m:oMath>
            <w:r w:rsidRPr="004B252C">
              <w:rPr>
                <w:rFonts w:cs="Times New Roman"/>
                <w:sz w:val="20"/>
                <w:szCs w:val="20"/>
              </w:rPr>
              <w:t xml:space="preserve">) during year </w:t>
            </w:r>
            <m:oMath>
              <m:r>
                <w:rPr>
                  <w:rFonts w:ascii="Cambria Math" w:hAnsi="Cambria Math" w:cs="Times New Roman"/>
                  <w:sz w:val="20"/>
                  <w:szCs w:val="20"/>
                </w:rPr>
                <m:t>y</m:t>
              </m:r>
            </m:oMath>
            <w:r w:rsidRPr="004B252C">
              <w:rPr>
                <w:rFonts w:cs="Times New Roman"/>
                <w:sz w:val="20"/>
                <w:szCs w:val="20"/>
              </w:rPr>
              <w:t>.</w:t>
            </w:r>
          </w:p>
        </w:tc>
      </w:tr>
      <w:tr w:rsidR="00EE573F" w:rsidRPr="004B252C" w14:paraId="76AA3321" w14:textId="77777777" w:rsidTr="00500F80">
        <w:tc>
          <w:tcPr>
            <w:tcW w:w="2425" w:type="dxa"/>
          </w:tcPr>
          <w:p w14:paraId="32577F7B" w14:textId="77777777" w:rsidR="00EE573F" w:rsidRPr="004B252C" w:rsidRDefault="00000000">
            <w:pPr>
              <w:pStyle w:val="BodyText"/>
              <w:rPr>
                <w:rFonts w:cs="Times New Roman"/>
                <w:sz w:val="20"/>
                <w:szCs w:val="20"/>
              </w:rPr>
            </w:pPr>
            <m:oMathPara>
              <m:oMathParaPr>
                <m:jc m:val="left"/>
              </m:oMathParaPr>
              <m:oMath>
                <m:sSubSup>
                  <m:sSubSupPr>
                    <m:ctrlPr>
                      <w:rPr>
                        <w:rFonts w:ascii="Cambria Math" w:hAnsi="Cambria Math" w:cs="Times New Roman"/>
                        <w:i/>
                        <w:sz w:val="20"/>
                        <w:szCs w:val="20"/>
                      </w:rPr>
                    </m:ctrlPr>
                  </m:sSubSupPr>
                  <m:e>
                    <m:r>
                      <w:rPr>
                        <w:rFonts w:ascii="Cambria Math" w:hAnsi="Cambria Math" w:cs="Times New Roman"/>
                        <w:sz w:val="20"/>
                        <w:szCs w:val="20"/>
                      </w:rPr>
                      <m:t>B</m:t>
                    </m:r>
                  </m:e>
                  <m:sub>
                    <m:r>
                      <w:rPr>
                        <w:rFonts w:ascii="Cambria Math" w:hAnsi="Cambria Math" w:cs="Times New Roman"/>
                        <w:sz w:val="20"/>
                        <w:szCs w:val="20"/>
                      </w:rPr>
                      <m:t>y,2</m:t>
                    </m:r>
                  </m:sub>
                  <m:sup>
                    <m:d>
                      <m:dPr>
                        <m:ctrlPr>
                          <w:rPr>
                            <w:rFonts w:ascii="Cambria Math" w:hAnsi="Cambria Math" w:cs="Times New Roman"/>
                            <w:i/>
                            <w:sz w:val="20"/>
                            <w:szCs w:val="20"/>
                          </w:rPr>
                        </m:ctrlPr>
                      </m:dPr>
                      <m:e>
                        <m:r>
                          <w:rPr>
                            <w:rFonts w:ascii="Cambria Math" w:hAnsi="Cambria Math" w:cs="Times New Roman"/>
                            <w:sz w:val="20"/>
                            <w:szCs w:val="20"/>
                          </w:rPr>
                          <m:t>s</m:t>
                        </m:r>
                      </m:e>
                    </m:d>
                  </m:sup>
                </m:sSubSup>
                <m:r>
                  <w:rPr>
                    <w:rFonts w:ascii="Cambria Math" w:hAnsi="Cambria Math" w:cs="Times New Roman"/>
                    <w:sz w:val="20"/>
                    <w:szCs w:val="20"/>
                  </w:rPr>
                  <m:t>+</m:t>
                </m:r>
                <m:sSubSup>
                  <m:sSubSupPr>
                    <m:ctrlPr>
                      <w:rPr>
                        <w:rFonts w:ascii="Cambria Math" w:hAnsi="Cambria Math" w:cs="Times New Roman"/>
                        <w:i/>
                        <w:sz w:val="20"/>
                        <w:szCs w:val="20"/>
                      </w:rPr>
                    </m:ctrlPr>
                  </m:sSubSupPr>
                  <m:e>
                    <m:r>
                      <w:rPr>
                        <w:rFonts w:ascii="Cambria Math" w:hAnsi="Cambria Math" w:cs="Times New Roman"/>
                        <w:sz w:val="20"/>
                        <w:szCs w:val="20"/>
                      </w:rPr>
                      <m:t>B</m:t>
                    </m:r>
                  </m:e>
                  <m:sub>
                    <m:r>
                      <w:rPr>
                        <w:rFonts w:ascii="Cambria Math" w:hAnsi="Cambria Math" w:cs="Times New Roman"/>
                        <w:sz w:val="20"/>
                        <w:szCs w:val="20"/>
                      </w:rPr>
                      <m:t>y,3</m:t>
                    </m:r>
                  </m:sub>
                  <m:sup>
                    <m:d>
                      <m:dPr>
                        <m:ctrlPr>
                          <w:rPr>
                            <w:rFonts w:ascii="Cambria Math" w:hAnsi="Cambria Math" w:cs="Times New Roman"/>
                            <w:i/>
                            <w:sz w:val="20"/>
                            <w:szCs w:val="20"/>
                          </w:rPr>
                        </m:ctrlPr>
                      </m:dPr>
                      <m:e>
                        <m:r>
                          <w:rPr>
                            <w:rFonts w:ascii="Cambria Math" w:hAnsi="Cambria Math" w:cs="Times New Roman"/>
                            <w:sz w:val="20"/>
                            <w:szCs w:val="20"/>
                          </w:rPr>
                          <m:t>s</m:t>
                        </m:r>
                      </m:e>
                    </m:d>
                  </m:sup>
                </m:sSubSup>
              </m:oMath>
            </m:oMathPara>
          </w:p>
        </w:tc>
        <w:tc>
          <w:tcPr>
            <w:tcW w:w="7064" w:type="dxa"/>
          </w:tcPr>
          <w:p w14:paraId="61C250FF" w14:textId="77777777" w:rsidR="00EE573F" w:rsidRPr="004B252C" w:rsidRDefault="00EE573F">
            <w:pPr>
              <w:pStyle w:val="BodyText"/>
              <w:rPr>
                <w:rFonts w:cs="Times New Roman"/>
                <w:sz w:val="20"/>
                <w:szCs w:val="20"/>
              </w:rPr>
            </w:pPr>
            <w:r w:rsidRPr="004B252C">
              <w:rPr>
                <w:rFonts w:cs="Times New Roman"/>
                <w:sz w:val="20"/>
                <w:szCs w:val="20"/>
              </w:rPr>
              <w:t>The combined biomass of sockeye salmon from the Kenai (</w:t>
            </w:r>
            <m:oMath>
              <m:r>
                <w:rPr>
                  <w:rFonts w:ascii="Cambria Math" w:hAnsi="Cambria Math" w:cs="Times New Roman"/>
                  <w:sz w:val="20"/>
                  <w:szCs w:val="20"/>
                </w:rPr>
                <m:t>r=2</m:t>
              </m:r>
            </m:oMath>
            <w:r w:rsidRPr="004B252C">
              <w:rPr>
                <w:rFonts w:cs="Times New Roman"/>
                <w:sz w:val="20"/>
                <w:szCs w:val="20"/>
              </w:rPr>
              <w:t>) and Kasilof (</w:t>
            </w:r>
            <m:oMath>
              <m:r>
                <w:rPr>
                  <w:rFonts w:ascii="Cambria Math" w:hAnsi="Cambria Math" w:cs="Times New Roman"/>
                  <w:sz w:val="20"/>
                  <w:szCs w:val="20"/>
                </w:rPr>
                <m:t>r=3</m:t>
              </m:r>
            </m:oMath>
            <w:r w:rsidRPr="004B252C">
              <w:rPr>
                <w:rFonts w:cs="Times New Roman"/>
                <w:sz w:val="20"/>
                <w:szCs w:val="20"/>
              </w:rPr>
              <w:t xml:space="preserve">) rivers during year </w:t>
            </w:r>
            <m:oMath>
              <m:r>
                <w:rPr>
                  <w:rFonts w:ascii="Cambria Math" w:hAnsi="Cambria Math" w:cs="Times New Roman"/>
                  <w:sz w:val="20"/>
                  <w:szCs w:val="20"/>
                </w:rPr>
                <m:t>y</m:t>
              </m:r>
            </m:oMath>
            <w:r w:rsidRPr="004B252C">
              <w:rPr>
                <w:rFonts w:eastAsiaTheme="minorEastAsia" w:cs="Times New Roman"/>
                <w:sz w:val="20"/>
                <w:szCs w:val="20"/>
              </w:rPr>
              <w:t>.</w:t>
            </w:r>
          </w:p>
        </w:tc>
      </w:tr>
    </w:tbl>
    <w:p w14:paraId="3B31715C" w14:textId="77777777" w:rsidR="009B60E5" w:rsidRDefault="009B60E5">
      <w:pPr>
        <w:spacing w:before="0" w:after="0" w:line="240" w:lineRule="auto"/>
        <w:rPr>
          <w:rFonts w:cs="Arial"/>
        </w:rPr>
      </w:pPr>
      <w:r>
        <w:br w:type="page"/>
      </w:r>
    </w:p>
    <w:p w14:paraId="48F78ADA" w14:textId="79A415D0" w:rsidR="00435613" w:rsidRDefault="009B60E5" w:rsidP="00435613">
      <w:pPr>
        <w:pStyle w:val="BodyText"/>
      </w:pPr>
      <w:r>
        <w:lastRenderedPageBreak/>
        <w:t xml:space="preserve">Table 2. </w:t>
      </w:r>
      <w:r w:rsidR="003D1B42" w:rsidRPr="003D1B42">
        <w:t xml:space="preserve">CIBW population parameters </w:t>
      </w:r>
      <w:proofErr w:type="gramStart"/>
      <w:r w:rsidR="003D1B42" w:rsidRPr="003D1B42">
        <w:t>estimated</w:t>
      </w:r>
      <w:proofErr w:type="gramEnd"/>
      <w:r w:rsidR="003D1B42" w:rsidRPr="003D1B42">
        <w:t xml:space="preserve"> by the Integrated Population Dynamics Model</w:t>
      </w:r>
      <w:r w:rsidR="00C52542">
        <w:t xml:space="preserve"> (Latent Process).</w:t>
      </w:r>
    </w:p>
    <w:tbl>
      <w:tblPr>
        <w:tblStyle w:val="TableGrid"/>
        <w:tblW w:w="0" w:type="auto"/>
        <w:tblLook w:val="04A0" w:firstRow="1" w:lastRow="0" w:firstColumn="1" w:lastColumn="0" w:noHBand="0" w:noVBand="1"/>
      </w:tblPr>
      <w:tblGrid>
        <w:gridCol w:w="2425"/>
        <w:gridCol w:w="6925"/>
      </w:tblGrid>
      <w:tr w:rsidR="00686467" w:rsidRPr="004B252C" w14:paraId="5F4329A1" w14:textId="77777777" w:rsidTr="00686467">
        <w:tc>
          <w:tcPr>
            <w:tcW w:w="2425" w:type="dxa"/>
          </w:tcPr>
          <w:p w14:paraId="0CF18726" w14:textId="3AB6A25F" w:rsidR="00686467" w:rsidRPr="004B252C" w:rsidRDefault="00686467" w:rsidP="00435613">
            <w:pPr>
              <w:pStyle w:val="BodyText"/>
              <w:rPr>
                <w:rFonts w:cs="Times New Roman"/>
                <w:sz w:val="20"/>
                <w:szCs w:val="20"/>
              </w:rPr>
            </w:pPr>
            <w:r w:rsidRPr="004B252C">
              <w:rPr>
                <w:rFonts w:cs="Times New Roman"/>
                <w:sz w:val="20"/>
                <w:szCs w:val="20"/>
              </w:rPr>
              <w:t>Variable or Parameter</w:t>
            </w:r>
          </w:p>
        </w:tc>
        <w:tc>
          <w:tcPr>
            <w:tcW w:w="6925" w:type="dxa"/>
          </w:tcPr>
          <w:p w14:paraId="28DA718E" w14:textId="0AFCCAB8" w:rsidR="00686467" w:rsidRPr="004B252C" w:rsidRDefault="00686467" w:rsidP="00435613">
            <w:pPr>
              <w:pStyle w:val="BodyText"/>
              <w:rPr>
                <w:rFonts w:cs="Times New Roman"/>
                <w:sz w:val="20"/>
                <w:szCs w:val="20"/>
              </w:rPr>
            </w:pPr>
            <w:r w:rsidRPr="004B252C">
              <w:rPr>
                <w:rFonts w:cs="Times New Roman"/>
                <w:sz w:val="20"/>
                <w:szCs w:val="20"/>
              </w:rPr>
              <w:t>Description</w:t>
            </w:r>
          </w:p>
        </w:tc>
      </w:tr>
      <w:tr w:rsidR="004B252C" w:rsidRPr="004B252C" w14:paraId="3B853EC1" w14:textId="77777777" w:rsidTr="00911EEB">
        <w:tc>
          <w:tcPr>
            <w:tcW w:w="0" w:type="auto"/>
          </w:tcPr>
          <w:p w14:paraId="2EA0E58C" w14:textId="4BA59F1F" w:rsidR="004B252C" w:rsidRPr="004B252C" w:rsidRDefault="00000000" w:rsidP="004B252C">
            <w:pPr>
              <w:pStyle w:val="BodyText"/>
              <w:rPr>
                <w:rFonts w:cs="Times New Roman"/>
                <w:sz w:val="20"/>
                <w:szCs w:val="20"/>
              </w:rPr>
            </w:pPr>
            <m:oMathPara>
              <m:oMathParaPr>
                <m:jc m:val="left"/>
              </m:oMathParaPr>
              <m:oMath>
                <m:sSubSup>
                  <m:sSubSupPr>
                    <m:ctrlPr>
                      <w:rPr>
                        <w:rFonts w:ascii="Cambria Math" w:eastAsiaTheme="minorEastAsia" w:hAnsi="Cambria Math" w:cs="Times New Roman"/>
                        <w:i/>
                        <w:sz w:val="20"/>
                        <w:szCs w:val="20"/>
                      </w:rPr>
                    </m:ctrlPr>
                  </m:sSubSupPr>
                  <m:e>
                    <m:r>
                      <w:rPr>
                        <w:rFonts w:ascii="Cambria Math" w:eastAsiaTheme="minorEastAsia" w:hAnsi="Cambria Math" w:cs="Times New Roman"/>
                        <w:sz w:val="20"/>
                        <w:szCs w:val="20"/>
                      </w:rPr>
                      <m:t>N</m:t>
                    </m:r>
                  </m:e>
                  <m:sub>
                    <m:r>
                      <w:rPr>
                        <w:rFonts w:ascii="Cambria Math" w:eastAsiaTheme="minorEastAsia" w:hAnsi="Cambria Math" w:cs="Times New Roman"/>
                        <w:sz w:val="20"/>
                        <w:szCs w:val="20"/>
                      </w:rPr>
                      <m:t>y</m:t>
                    </m:r>
                  </m:sub>
                  <m:sup>
                    <m:r>
                      <w:rPr>
                        <w:rFonts w:ascii="Cambria Math" w:eastAsiaTheme="minorEastAsia" w:hAnsi="Cambria Math" w:cs="Times New Roman"/>
                        <w:sz w:val="20"/>
                        <w:szCs w:val="20"/>
                      </w:rPr>
                      <m:t>(t)</m:t>
                    </m:r>
                  </m:sup>
                </m:sSubSup>
              </m:oMath>
            </m:oMathPara>
          </w:p>
        </w:tc>
        <w:tc>
          <w:tcPr>
            <w:tcW w:w="6925" w:type="dxa"/>
          </w:tcPr>
          <w:p w14:paraId="6D930073" w14:textId="23DA38D1" w:rsidR="004B252C" w:rsidRPr="004B252C" w:rsidRDefault="004B252C" w:rsidP="004B252C">
            <w:pPr>
              <w:pStyle w:val="BodyText"/>
              <w:rPr>
                <w:rFonts w:cs="Times New Roman"/>
                <w:sz w:val="20"/>
                <w:szCs w:val="20"/>
              </w:rPr>
            </w:pPr>
            <w:r w:rsidRPr="004B252C">
              <w:rPr>
                <w:rFonts w:cs="Times New Roman"/>
                <w:sz w:val="20"/>
                <w:szCs w:val="20"/>
              </w:rPr>
              <w:t xml:space="preserve">The total number of belugas in June of year y. The superscript, (t), is used to distinguish total June </w:t>
            </w:r>
            <w:proofErr w:type="gramStart"/>
            <w:r w:rsidRPr="004B252C">
              <w:rPr>
                <w:rFonts w:cs="Times New Roman"/>
                <w:sz w:val="20"/>
                <w:szCs w:val="20"/>
              </w:rPr>
              <w:t>abundance,</w:t>
            </w:r>
            <w:proofErr w:type="gramEnd"/>
            <w:r w:rsidRPr="004B252C">
              <w:rPr>
                <w:rFonts w:cs="Times New Roman"/>
                <w:sz w:val="20"/>
                <w:szCs w:val="20"/>
              </w:rPr>
              <w:t xml:space="preserve"> from abundance by age (see below).</w:t>
            </w:r>
          </w:p>
        </w:tc>
      </w:tr>
      <w:tr w:rsidR="004B252C" w:rsidRPr="004B252C" w14:paraId="448C1702" w14:textId="77777777" w:rsidTr="00911EEB">
        <w:tc>
          <w:tcPr>
            <w:tcW w:w="0" w:type="auto"/>
          </w:tcPr>
          <w:p w14:paraId="01C53913" w14:textId="2BD638F6" w:rsidR="004B252C" w:rsidRPr="004B252C" w:rsidRDefault="00000000" w:rsidP="004B252C">
            <w:pPr>
              <w:pStyle w:val="BodyText"/>
              <w:rPr>
                <w:rFonts w:cs="Times New Roman"/>
                <w:sz w:val="20"/>
                <w:szCs w:val="20"/>
              </w:rPr>
            </w:pPr>
            <m:oMathPara>
              <m:oMathParaPr>
                <m:jc m:val="left"/>
              </m:oMathParaPr>
              <m:oMath>
                <m:sSubSup>
                  <m:sSubSupPr>
                    <m:ctrlPr>
                      <w:rPr>
                        <w:rFonts w:ascii="Cambria Math" w:hAnsi="Cambria Math" w:cs="Times New Roman"/>
                        <w:i/>
                        <w:sz w:val="20"/>
                        <w:szCs w:val="20"/>
                      </w:rPr>
                    </m:ctrlPr>
                  </m:sSubSupPr>
                  <m:e>
                    <m:r>
                      <w:rPr>
                        <w:rFonts w:ascii="Cambria Math" w:hAnsi="Cambria Math" w:cs="Times New Roman"/>
                        <w:sz w:val="20"/>
                        <w:szCs w:val="20"/>
                      </w:rPr>
                      <m:t>N</m:t>
                    </m:r>
                  </m:e>
                  <m:sub>
                    <m:r>
                      <w:rPr>
                        <w:rFonts w:ascii="Cambria Math" w:hAnsi="Cambria Math" w:cs="Times New Roman"/>
                        <w:sz w:val="20"/>
                        <w:szCs w:val="20"/>
                      </w:rPr>
                      <m:t>y,a</m:t>
                    </m:r>
                  </m:sub>
                  <m:sup>
                    <m:r>
                      <w:rPr>
                        <w:rFonts w:ascii="Cambria Math" w:hAnsi="Cambria Math" w:cs="Times New Roman"/>
                        <w:sz w:val="20"/>
                        <w:szCs w:val="20"/>
                      </w:rPr>
                      <m:t>(a)</m:t>
                    </m:r>
                  </m:sup>
                </m:sSubSup>
              </m:oMath>
            </m:oMathPara>
          </w:p>
        </w:tc>
        <w:tc>
          <w:tcPr>
            <w:tcW w:w="6925" w:type="dxa"/>
          </w:tcPr>
          <w:p w14:paraId="062B41E8" w14:textId="05C26499" w:rsidR="004B252C" w:rsidRPr="004B252C" w:rsidRDefault="004B252C" w:rsidP="004B252C">
            <w:pPr>
              <w:pStyle w:val="BodyText"/>
              <w:rPr>
                <w:rFonts w:cs="Times New Roman"/>
                <w:sz w:val="20"/>
                <w:szCs w:val="20"/>
              </w:rPr>
            </w:pPr>
            <w:r w:rsidRPr="004B252C">
              <w:rPr>
                <w:rFonts w:cs="Times New Roman"/>
                <w:sz w:val="20"/>
                <w:szCs w:val="20"/>
              </w:rPr>
              <w:t>The number of belugas in age class a during year y. This measure of abundance is germane to the end of the summer, after reproduction has occurred.</w:t>
            </w:r>
          </w:p>
        </w:tc>
      </w:tr>
      <w:tr w:rsidR="004B252C" w:rsidRPr="004B252C" w14:paraId="649FB4B7" w14:textId="77777777" w:rsidTr="00911EEB">
        <w:tc>
          <w:tcPr>
            <w:tcW w:w="0" w:type="auto"/>
          </w:tcPr>
          <w:p w14:paraId="4D5B7B43" w14:textId="545400E5" w:rsidR="004B252C" w:rsidRPr="004B252C" w:rsidRDefault="00000000" w:rsidP="004B252C">
            <w:pPr>
              <w:pStyle w:val="BodyText"/>
              <w:rPr>
                <w:rFonts w:cs="Times New Roman"/>
                <w:sz w:val="20"/>
                <w:szCs w:val="20"/>
              </w:rPr>
            </w:pPr>
            <m:oMathPara>
              <m:oMathParaPr>
                <m:jc m:val="left"/>
              </m:oMathParaPr>
              <m:oMath>
                <m:sSubSup>
                  <m:sSubSupPr>
                    <m:ctrlPr>
                      <w:rPr>
                        <w:rFonts w:ascii="Cambria Math" w:hAnsi="Cambria Math" w:cs="Times New Roman"/>
                        <w:i/>
                        <w:sz w:val="20"/>
                        <w:szCs w:val="20"/>
                      </w:rPr>
                    </m:ctrlPr>
                  </m:sSubSupPr>
                  <m:e>
                    <m:r>
                      <w:rPr>
                        <w:rFonts w:ascii="Cambria Math" w:hAnsi="Cambria Math" w:cs="Times New Roman"/>
                        <w:sz w:val="20"/>
                        <w:szCs w:val="20"/>
                      </w:rPr>
                      <m:t>p</m:t>
                    </m:r>
                  </m:e>
                  <m:sub>
                    <m:r>
                      <w:rPr>
                        <w:rFonts w:ascii="Cambria Math" w:hAnsi="Cambria Math" w:cs="Times New Roman"/>
                        <w:sz w:val="20"/>
                        <w:szCs w:val="20"/>
                      </w:rPr>
                      <m:t>y,a</m:t>
                    </m:r>
                  </m:sub>
                  <m:sup>
                    <m:d>
                      <m:dPr>
                        <m:ctrlPr>
                          <w:rPr>
                            <w:rFonts w:ascii="Cambria Math" w:hAnsi="Cambria Math" w:cs="Times New Roman"/>
                            <w:i/>
                            <w:sz w:val="20"/>
                            <w:szCs w:val="20"/>
                          </w:rPr>
                        </m:ctrlPr>
                      </m:dPr>
                      <m:e>
                        <m:r>
                          <w:rPr>
                            <w:rFonts w:ascii="Cambria Math" w:hAnsi="Cambria Math" w:cs="Times New Roman"/>
                            <w:sz w:val="20"/>
                            <w:szCs w:val="20"/>
                          </w:rPr>
                          <m:t>a</m:t>
                        </m:r>
                      </m:e>
                    </m:d>
                  </m:sup>
                </m:sSubSup>
              </m:oMath>
            </m:oMathPara>
          </w:p>
        </w:tc>
        <w:tc>
          <w:tcPr>
            <w:tcW w:w="6925" w:type="dxa"/>
          </w:tcPr>
          <w:p w14:paraId="49949833" w14:textId="0D99FDAE" w:rsidR="004B252C" w:rsidRPr="004B252C" w:rsidRDefault="004B252C" w:rsidP="004B252C">
            <w:pPr>
              <w:pStyle w:val="BodyText"/>
              <w:rPr>
                <w:rFonts w:cs="Times New Roman"/>
                <w:sz w:val="20"/>
                <w:szCs w:val="20"/>
              </w:rPr>
            </w:pPr>
            <w:r w:rsidRPr="004B252C">
              <w:rPr>
                <w:rFonts w:cs="Times New Roman"/>
                <w:sz w:val="20"/>
                <w:szCs w:val="20"/>
              </w:rPr>
              <w:t>The proportion of belugas in age class a during year y, after reproduction has occurred.</w:t>
            </w:r>
          </w:p>
        </w:tc>
      </w:tr>
      <w:tr w:rsidR="004B252C" w:rsidRPr="004B252C" w14:paraId="02B056FB" w14:textId="77777777" w:rsidTr="00911EEB">
        <w:tc>
          <w:tcPr>
            <w:tcW w:w="0" w:type="auto"/>
          </w:tcPr>
          <w:p w14:paraId="5DE4C8AA" w14:textId="35B32EA1" w:rsidR="004B252C" w:rsidRPr="004B252C" w:rsidRDefault="00000000" w:rsidP="004B252C">
            <w:pPr>
              <w:pStyle w:val="BodyText"/>
              <w:rPr>
                <w:rFonts w:cs="Times New Roman"/>
                <w:sz w:val="20"/>
                <w:szCs w:val="20"/>
              </w:rPr>
            </w:pPr>
            <m:oMathPara>
              <m:oMathParaPr>
                <m:jc m:val="left"/>
              </m:oMathParaPr>
              <m:oMath>
                <m:sSubSup>
                  <m:sSubSupPr>
                    <m:ctrlPr>
                      <w:rPr>
                        <w:rFonts w:ascii="Cambria Math" w:hAnsi="Cambria Math" w:cs="Times New Roman"/>
                        <w:i/>
                        <w:sz w:val="20"/>
                        <w:szCs w:val="20"/>
                      </w:rPr>
                    </m:ctrlPr>
                  </m:sSubSupPr>
                  <m:e>
                    <m:r>
                      <w:rPr>
                        <w:rFonts w:ascii="Cambria Math" w:hAnsi="Cambria Math" w:cs="Times New Roman"/>
                        <w:sz w:val="20"/>
                        <w:szCs w:val="20"/>
                      </w:rPr>
                      <m:t>p</m:t>
                    </m:r>
                  </m:e>
                  <m:sub>
                    <m:r>
                      <w:rPr>
                        <w:rFonts w:ascii="Cambria Math" w:hAnsi="Cambria Math" w:cs="Times New Roman"/>
                        <w:sz w:val="20"/>
                        <w:szCs w:val="20"/>
                      </w:rPr>
                      <m:t>y</m:t>
                    </m:r>
                  </m:sub>
                  <m:sup>
                    <m:d>
                      <m:dPr>
                        <m:ctrlPr>
                          <w:rPr>
                            <w:rFonts w:ascii="Cambria Math" w:hAnsi="Cambria Math" w:cs="Times New Roman"/>
                            <w:i/>
                            <w:sz w:val="20"/>
                            <w:szCs w:val="20"/>
                          </w:rPr>
                        </m:ctrlPr>
                      </m:dPr>
                      <m:e>
                        <m:r>
                          <w:rPr>
                            <w:rFonts w:ascii="Cambria Math" w:hAnsi="Cambria Math" w:cs="Times New Roman"/>
                            <w:sz w:val="20"/>
                            <w:szCs w:val="20"/>
                          </w:rPr>
                          <m:t>r</m:t>
                        </m:r>
                      </m:e>
                    </m:d>
                  </m:sup>
                </m:sSubSup>
              </m:oMath>
            </m:oMathPara>
          </w:p>
        </w:tc>
        <w:tc>
          <w:tcPr>
            <w:tcW w:w="6925" w:type="dxa"/>
          </w:tcPr>
          <w:p w14:paraId="2CF30916" w14:textId="517CB215" w:rsidR="004B252C" w:rsidRPr="004B252C" w:rsidRDefault="004B252C" w:rsidP="004B252C">
            <w:pPr>
              <w:pStyle w:val="BodyText"/>
              <w:rPr>
                <w:rFonts w:cs="Times New Roman"/>
                <w:sz w:val="20"/>
                <w:szCs w:val="20"/>
              </w:rPr>
            </w:pPr>
            <w:r w:rsidRPr="004B252C">
              <w:rPr>
                <w:rFonts w:cs="Times New Roman"/>
                <w:sz w:val="20"/>
                <w:szCs w:val="20"/>
              </w:rPr>
              <w:t xml:space="preserve">The </w:t>
            </w:r>
            <w:r w:rsidR="00E74A9F">
              <w:rPr>
                <w:rFonts w:cs="Times New Roman"/>
                <w:sz w:val="20"/>
                <w:szCs w:val="20"/>
              </w:rPr>
              <w:t>mature female</w:t>
            </w:r>
            <w:r w:rsidRPr="004B252C">
              <w:rPr>
                <w:rFonts w:cs="Times New Roman"/>
                <w:sz w:val="20"/>
                <w:szCs w:val="20"/>
              </w:rPr>
              <w:t xml:space="preserve"> rate of reproduction during year y.</w:t>
            </w:r>
          </w:p>
        </w:tc>
      </w:tr>
      <w:tr w:rsidR="004B252C" w:rsidRPr="004B252C" w14:paraId="56A5CB07" w14:textId="77777777" w:rsidTr="00911EEB">
        <w:tc>
          <w:tcPr>
            <w:tcW w:w="0" w:type="auto"/>
          </w:tcPr>
          <w:p w14:paraId="42058153" w14:textId="36109D5F" w:rsidR="004B252C" w:rsidRPr="004B252C" w:rsidRDefault="00000000" w:rsidP="004B252C">
            <w:pPr>
              <w:pStyle w:val="BodyText"/>
              <w:rPr>
                <w:rFonts w:cs="Times New Roman"/>
                <w:sz w:val="20"/>
                <w:szCs w:val="20"/>
              </w:rPr>
            </w:pPr>
            <m:oMathPara>
              <m:oMathParaPr>
                <m:jc m:val="left"/>
              </m:oMathParaPr>
              <m:oMath>
                <m:sSubSup>
                  <m:sSubSupPr>
                    <m:ctrlPr>
                      <w:rPr>
                        <w:rFonts w:ascii="Cambria Math" w:hAnsi="Cambria Math" w:cs="Times New Roman"/>
                        <w:i/>
                        <w:sz w:val="20"/>
                        <w:szCs w:val="20"/>
                      </w:rPr>
                    </m:ctrlPr>
                  </m:sSubSupPr>
                  <m:e>
                    <m:r>
                      <w:rPr>
                        <w:rFonts w:ascii="Cambria Math" w:hAnsi="Cambria Math" w:cs="Times New Roman"/>
                        <w:sz w:val="20"/>
                        <w:szCs w:val="20"/>
                      </w:rPr>
                      <m:t>p</m:t>
                    </m:r>
                  </m:e>
                  <m:sub>
                    <m:r>
                      <w:rPr>
                        <w:rFonts w:ascii="Cambria Math" w:hAnsi="Cambria Math" w:cs="Times New Roman"/>
                        <w:sz w:val="20"/>
                        <w:szCs w:val="20"/>
                      </w:rPr>
                      <m:t>y,a</m:t>
                    </m:r>
                  </m:sub>
                  <m:sup>
                    <m:d>
                      <m:dPr>
                        <m:ctrlPr>
                          <w:rPr>
                            <w:rFonts w:ascii="Cambria Math" w:hAnsi="Cambria Math" w:cs="Times New Roman"/>
                            <w:i/>
                            <w:sz w:val="20"/>
                            <w:szCs w:val="20"/>
                          </w:rPr>
                        </m:ctrlPr>
                      </m:dPr>
                      <m:e>
                        <m:r>
                          <w:rPr>
                            <w:rFonts w:ascii="Cambria Math" w:hAnsi="Cambria Math" w:cs="Times New Roman"/>
                            <w:sz w:val="20"/>
                            <w:szCs w:val="20"/>
                          </w:rPr>
                          <m:t>s</m:t>
                        </m:r>
                      </m:e>
                    </m:d>
                  </m:sup>
                </m:sSubSup>
              </m:oMath>
            </m:oMathPara>
          </w:p>
        </w:tc>
        <w:tc>
          <w:tcPr>
            <w:tcW w:w="6925" w:type="dxa"/>
          </w:tcPr>
          <w:p w14:paraId="683F1216" w14:textId="58749A14" w:rsidR="004B252C" w:rsidRPr="004B252C" w:rsidRDefault="004B252C" w:rsidP="004B252C">
            <w:pPr>
              <w:pStyle w:val="BodyText"/>
              <w:rPr>
                <w:rFonts w:cs="Times New Roman"/>
                <w:sz w:val="20"/>
                <w:szCs w:val="20"/>
              </w:rPr>
            </w:pPr>
            <w:r w:rsidRPr="004B252C">
              <w:rPr>
                <w:rFonts w:cs="Times New Roman"/>
                <w:sz w:val="20"/>
                <w:szCs w:val="20"/>
              </w:rPr>
              <w:t>The proportion of belugas in age class a that survive from year y to year y+1.</w:t>
            </w:r>
          </w:p>
        </w:tc>
      </w:tr>
      <w:tr w:rsidR="004B252C" w:rsidRPr="004B252C" w14:paraId="0E8CCC5E" w14:textId="77777777" w:rsidTr="00911EEB">
        <w:tc>
          <w:tcPr>
            <w:tcW w:w="0" w:type="auto"/>
          </w:tcPr>
          <w:p w14:paraId="316AC11B" w14:textId="367218E8" w:rsidR="004B252C" w:rsidRPr="004B252C" w:rsidRDefault="00000000" w:rsidP="004B252C">
            <w:pPr>
              <w:pStyle w:val="BodyText"/>
              <w:rPr>
                <w:rFonts w:cs="Times New Roman"/>
                <w:sz w:val="20"/>
                <w:szCs w:val="20"/>
              </w:rPr>
            </w:pPr>
            <m:oMathPara>
              <m:oMathParaPr>
                <m:jc m:val="left"/>
              </m:oMathParaPr>
              <m:oMath>
                <m:sSub>
                  <m:sSubPr>
                    <m:ctrlPr>
                      <w:rPr>
                        <w:rFonts w:ascii="Cambria Math" w:eastAsiaTheme="minorEastAsia" w:hAnsi="Cambria Math" w:cs="Times New Roman"/>
                        <w:i/>
                        <w:sz w:val="20"/>
                        <w:szCs w:val="20"/>
                      </w:rPr>
                    </m:ctrlPr>
                  </m:sSubPr>
                  <m:e>
                    <m:r>
                      <w:rPr>
                        <w:rFonts w:ascii="Cambria Math" w:hAnsi="Cambria Math" w:cs="Times New Roman"/>
                        <w:sz w:val="20"/>
                        <w:szCs w:val="20"/>
                      </w:rPr>
                      <m:t>ϕ</m:t>
                    </m:r>
                    <m:ctrlPr>
                      <w:rPr>
                        <w:rFonts w:ascii="Cambria Math" w:hAnsi="Cambria Math" w:cs="Times New Roman"/>
                        <w:i/>
                        <w:sz w:val="20"/>
                        <w:szCs w:val="20"/>
                      </w:rPr>
                    </m:ctrlPr>
                  </m:e>
                  <m:sub>
                    <m:r>
                      <w:rPr>
                        <w:rFonts w:ascii="Cambria Math" w:eastAsiaTheme="minorEastAsia" w:hAnsi="Cambria Math" w:cs="Times New Roman"/>
                        <w:sz w:val="20"/>
                        <w:szCs w:val="20"/>
                      </w:rPr>
                      <m:t>y</m:t>
                    </m:r>
                  </m:sub>
                </m:sSub>
              </m:oMath>
            </m:oMathPara>
          </w:p>
        </w:tc>
        <w:tc>
          <w:tcPr>
            <w:tcW w:w="6925" w:type="dxa"/>
          </w:tcPr>
          <w:p w14:paraId="677F026C" w14:textId="0C47C437" w:rsidR="004B252C" w:rsidRPr="004B252C" w:rsidRDefault="004B252C" w:rsidP="004B252C">
            <w:pPr>
              <w:pStyle w:val="BodyText"/>
              <w:rPr>
                <w:rFonts w:cs="Times New Roman"/>
                <w:sz w:val="20"/>
                <w:szCs w:val="20"/>
              </w:rPr>
            </w:pPr>
            <w:r w:rsidRPr="004B252C">
              <w:rPr>
                <w:rFonts w:cs="Times New Roman"/>
                <w:sz w:val="20"/>
                <w:szCs w:val="20"/>
              </w:rPr>
              <w:t>The proportion of calves recruited into the adult population between year y and year y+1.</w:t>
            </w:r>
          </w:p>
        </w:tc>
      </w:tr>
      <w:tr w:rsidR="00B40289" w:rsidRPr="004B252C" w14:paraId="79AC32F9" w14:textId="77777777" w:rsidTr="00911EEB">
        <w:tc>
          <w:tcPr>
            <w:tcW w:w="0" w:type="auto"/>
          </w:tcPr>
          <w:p w14:paraId="17A28BAD" w14:textId="68897A7A" w:rsidR="00B40289" w:rsidRPr="00B40289" w:rsidRDefault="00000000" w:rsidP="004B252C">
            <w:pPr>
              <w:pStyle w:val="BodyText"/>
              <w:rPr>
                <w:rFonts w:cs="Times New Roman"/>
                <w:sz w:val="20"/>
                <w:szCs w:val="20"/>
              </w:rPr>
            </w:pPr>
            <m:oMathPara>
              <m:oMathParaPr>
                <m:jc m:val="left"/>
              </m:oMathParaPr>
              <m:oMath>
                <m:sSubSup>
                  <m:sSubSupPr>
                    <m:ctrlPr>
                      <w:rPr>
                        <w:rFonts w:ascii="Cambria Math" w:eastAsiaTheme="minorEastAsia" w:hAnsi="Cambria Math" w:cs="Times New Roman"/>
                        <w:i/>
                        <w:sz w:val="20"/>
                        <w:szCs w:val="20"/>
                      </w:rPr>
                    </m:ctrlPr>
                  </m:sSubSup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m:t>
                    </m:r>
                  </m:sub>
                  <m:sup>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r</m:t>
                        </m:r>
                      </m:e>
                    </m:d>
                    <m:ctrlPr>
                      <w:rPr>
                        <w:rFonts w:ascii="Cambria Math" w:hAnsi="Cambria Math" w:cs="Times New Roman"/>
                        <w:i/>
                        <w:sz w:val="20"/>
                        <w:szCs w:val="20"/>
                      </w:rPr>
                    </m:ctrlPr>
                  </m:sup>
                </m:sSubSup>
              </m:oMath>
            </m:oMathPara>
          </w:p>
        </w:tc>
        <w:tc>
          <w:tcPr>
            <w:tcW w:w="6925" w:type="dxa"/>
          </w:tcPr>
          <w:p w14:paraId="51D529AA" w14:textId="3C449FA1" w:rsidR="00B40289" w:rsidRPr="004B252C" w:rsidRDefault="00930D65" w:rsidP="003F51F4">
            <w:pPr>
              <w:rPr>
                <w:sz w:val="20"/>
                <w:szCs w:val="20"/>
              </w:rPr>
            </w:pPr>
            <w:r w:rsidRPr="003F51F4">
              <w:rPr>
                <w:sz w:val="20"/>
                <w:szCs w:val="20"/>
              </w:rPr>
              <w:t>Average annual reproduction rate between 2005 and 2017</w:t>
            </w:r>
            <w:r>
              <w:rPr>
                <w:sz w:val="20"/>
                <w:szCs w:val="20"/>
              </w:rPr>
              <w:t xml:space="preserve"> which is germane to mature females</w:t>
            </w:r>
            <w:r w:rsidR="00B40289">
              <w:rPr>
                <w:sz w:val="20"/>
                <w:szCs w:val="20"/>
              </w:rPr>
              <w:t>.</w:t>
            </w:r>
          </w:p>
        </w:tc>
      </w:tr>
      <w:tr w:rsidR="00B40289" w:rsidRPr="004B252C" w14:paraId="31918AB1" w14:textId="77777777" w:rsidTr="00911EEB">
        <w:tc>
          <w:tcPr>
            <w:tcW w:w="0" w:type="auto"/>
          </w:tcPr>
          <w:p w14:paraId="4C7D26B4" w14:textId="3469F55F" w:rsidR="00B40289" w:rsidRPr="00B40289" w:rsidRDefault="00000000" w:rsidP="004B252C">
            <w:pPr>
              <w:pStyle w:val="BodyText"/>
              <w:rPr>
                <w:rFonts w:cs="Times New Roman"/>
                <w:sz w:val="20"/>
                <w:szCs w:val="20"/>
              </w:rPr>
            </w:pPr>
            <m:oMathPara>
              <m:oMathParaPr>
                <m:jc m:val="left"/>
              </m:oMathParaPr>
              <m:oMath>
                <m:sSubSup>
                  <m:sSubSupPr>
                    <m:ctrlPr>
                      <w:rPr>
                        <w:rFonts w:ascii="Cambria Math" w:eastAsiaTheme="minorEastAsia" w:hAnsi="Cambria Math" w:cs="Times New Roman"/>
                        <w:i/>
                        <w:sz w:val="20"/>
                        <w:szCs w:val="20"/>
                      </w:rPr>
                    </m:ctrlPr>
                  </m:sSubSupPr>
                  <m:e>
                    <m:r>
                      <w:rPr>
                        <w:rFonts w:ascii="Cambria Math" w:eastAsiaTheme="minorEastAsia" w:hAnsi="Cambria Math" w:cs="Times New Roman"/>
                        <w:sz w:val="20"/>
                        <w:szCs w:val="20"/>
                      </w:rPr>
                      <m:t xml:space="preserve">p </m:t>
                    </m:r>
                  </m:e>
                  <m:sub>
                    <m:r>
                      <w:rPr>
                        <w:rFonts w:ascii="Cambria Math" w:eastAsiaTheme="minorEastAsia" w:hAnsi="Cambria Math" w:cs="Times New Roman"/>
                        <w:sz w:val="20"/>
                        <w:szCs w:val="20"/>
                      </w:rPr>
                      <m:t>y, ∙</m:t>
                    </m:r>
                  </m:sub>
                  <m:sup>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s</m:t>
                        </m:r>
                      </m:e>
                    </m:d>
                  </m:sup>
                </m:sSubSup>
              </m:oMath>
            </m:oMathPara>
          </w:p>
        </w:tc>
        <w:tc>
          <w:tcPr>
            <w:tcW w:w="6925" w:type="dxa"/>
          </w:tcPr>
          <w:p w14:paraId="7842B11D" w14:textId="2812C57A" w:rsidR="00B40289" w:rsidRPr="004B252C" w:rsidRDefault="00930D65" w:rsidP="004B252C">
            <w:pPr>
              <w:pStyle w:val="BodyText"/>
              <w:rPr>
                <w:rFonts w:cs="Times New Roman"/>
                <w:sz w:val="20"/>
                <w:szCs w:val="20"/>
              </w:rPr>
            </w:pPr>
            <w:r>
              <w:rPr>
                <w:rFonts w:cs="Times New Roman"/>
                <w:sz w:val="20"/>
                <w:szCs w:val="20"/>
              </w:rPr>
              <w:t xml:space="preserve">The population level rate of survival between </w:t>
            </w:r>
            <w:r w:rsidR="00BD4DD8">
              <w:rPr>
                <w:rFonts w:cs="Times New Roman"/>
                <w:sz w:val="20"/>
                <w:szCs w:val="20"/>
              </w:rPr>
              <w:t xml:space="preserve">year </w:t>
            </w:r>
            <w:r w:rsidR="00BD4DD8" w:rsidRPr="004B252C">
              <w:rPr>
                <w:rFonts w:cs="Times New Roman"/>
                <w:sz w:val="20"/>
                <w:szCs w:val="20"/>
              </w:rPr>
              <w:t>y to year y+1.</w:t>
            </w:r>
          </w:p>
        </w:tc>
      </w:tr>
      <w:tr w:rsidR="00090673" w:rsidRPr="004B252C" w14:paraId="7D74210D" w14:textId="77777777" w:rsidTr="00911EEB">
        <w:tc>
          <w:tcPr>
            <w:tcW w:w="0" w:type="auto"/>
          </w:tcPr>
          <w:p w14:paraId="77434D3C" w14:textId="7AE047B2" w:rsidR="00090673" w:rsidRPr="00090673" w:rsidRDefault="00000000" w:rsidP="004B252C">
            <w:pPr>
              <w:pStyle w:val="BodyText"/>
              <w:rPr>
                <w:rFonts w:cs="Times New Roman"/>
                <w:sz w:val="20"/>
                <w:szCs w:val="20"/>
              </w:rPr>
            </w:pPr>
            <m:oMathPara>
              <m:oMathParaPr>
                <m:jc m:val="left"/>
              </m:oMathParaPr>
              <m:oMath>
                <m:sSubSup>
                  <m:sSubSupPr>
                    <m:ctrlPr>
                      <w:rPr>
                        <w:rFonts w:ascii="Cambria Math" w:eastAsiaTheme="minorEastAsia" w:hAnsi="Cambria Math" w:cs="Times New Roman"/>
                        <w:i/>
                        <w:sz w:val="20"/>
                        <w:szCs w:val="20"/>
                      </w:rPr>
                    </m:ctrlPr>
                  </m:sSubSupPr>
                  <m:e>
                    <m:r>
                      <w:rPr>
                        <w:rFonts w:ascii="Cambria Math" w:eastAsiaTheme="minorEastAsia" w:hAnsi="Cambria Math" w:cs="Times New Roman"/>
                        <w:sz w:val="20"/>
                        <w:szCs w:val="20"/>
                      </w:rPr>
                      <m:t xml:space="preserve">p </m:t>
                    </m:r>
                  </m:e>
                  <m:sub>
                    <m:r>
                      <w:rPr>
                        <w:rFonts w:ascii="Cambria Math" w:eastAsiaTheme="minorEastAsia" w:hAnsi="Cambria Math" w:cs="Times New Roman"/>
                        <w:sz w:val="20"/>
                        <w:szCs w:val="20"/>
                      </w:rPr>
                      <m:t>∙, a</m:t>
                    </m:r>
                  </m:sub>
                  <m:sup>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s</m:t>
                        </m:r>
                      </m:e>
                    </m:d>
                  </m:sup>
                </m:sSubSup>
              </m:oMath>
            </m:oMathPara>
          </w:p>
        </w:tc>
        <w:tc>
          <w:tcPr>
            <w:tcW w:w="6925" w:type="dxa"/>
          </w:tcPr>
          <w:p w14:paraId="6BF6FDD1" w14:textId="5A601CC4" w:rsidR="00090673" w:rsidRDefault="00930D65" w:rsidP="004B252C">
            <w:pPr>
              <w:pStyle w:val="BodyText"/>
              <w:rPr>
                <w:rFonts w:cs="Times New Roman"/>
                <w:sz w:val="20"/>
                <w:szCs w:val="20"/>
              </w:rPr>
            </w:pPr>
            <w:r>
              <w:rPr>
                <w:rFonts w:cs="Times New Roman"/>
                <w:sz w:val="20"/>
                <w:szCs w:val="20"/>
              </w:rPr>
              <w:t xml:space="preserve">The average annual survival rate by age </w:t>
            </w:r>
            <w:proofErr w:type="gramStart"/>
            <w:r>
              <w:rPr>
                <w:rFonts w:cs="Times New Roman"/>
                <w:sz w:val="20"/>
                <w:szCs w:val="20"/>
              </w:rPr>
              <w:t>class</w:t>
            </w:r>
            <w:proofErr w:type="gramEnd"/>
            <w:r>
              <w:rPr>
                <w:rFonts w:cs="Times New Roman"/>
                <w:sz w:val="20"/>
                <w:szCs w:val="20"/>
              </w:rPr>
              <w:t xml:space="preserve"> between 2005 and 2017.</w:t>
            </w:r>
          </w:p>
        </w:tc>
      </w:tr>
      <w:tr w:rsidR="00EE74A1" w:rsidRPr="004B252C" w14:paraId="26D5F53F" w14:textId="77777777" w:rsidTr="00911EEB">
        <w:tc>
          <w:tcPr>
            <w:tcW w:w="0" w:type="auto"/>
          </w:tcPr>
          <w:p w14:paraId="25A4DD77" w14:textId="7FE31BF9" w:rsidR="00EE74A1" w:rsidRPr="00B40289" w:rsidRDefault="00000000" w:rsidP="004B252C">
            <w:pPr>
              <w:pStyle w:val="BodyText"/>
              <w:rPr>
                <w:rFonts w:cs="Times New Roman"/>
                <w:sz w:val="20"/>
                <w:szCs w:val="20"/>
              </w:rPr>
            </w:pPr>
            <m:oMathPara>
              <m:oMathParaPr>
                <m:jc m:val="left"/>
              </m:oMathParaPr>
              <m:oMath>
                <m:sSubSup>
                  <m:sSubSupPr>
                    <m:ctrlPr>
                      <w:rPr>
                        <w:rFonts w:ascii="Cambria Math" w:eastAsiaTheme="minorEastAsia" w:hAnsi="Cambria Math" w:cs="Times New Roman"/>
                        <w:i/>
                        <w:sz w:val="20"/>
                        <w:szCs w:val="20"/>
                      </w:rPr>
                    </m:ctrlPr>
                  </m:sSubSup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 ∙</m:t>
                    </m:r>
                  </m:sub>
                  <m:sup>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s</m:t>
                        </m:r>
                      </m:e>
                    </m:d>
                    <m:ctrlPr>
                      <w:rPr>
                        <w:rFonts w:ascii="Cambria Math" w:hAnsi="Cambria Math" w:cs="Times New Roman"/>
                        <w:i/>
                        <w:sz w:val="20"/>
                        <w:szCs w:val="20"/>
                      </w:rPr>
                    </m:ctrlPr>
                  </m:sup>
                </m:sSubSup>
              </m:oMath>
            </m:oMathPara>
          </w:p>
        </w:tc>
        <w:tc>
          <w:tcPr>
            <w:tcW w:w="6925" w:type="dxa"/>
          </w:tcPr>
          <w:p w14:paraId="40D0D707" w14:textId="22E1C1FE" w:rsidR="00EE74A1" w:rsidRPr="004B252C" w:rsidRDefault="00FF7F0B" w:rsidP="004B252C">
            <w:pPr>
              <w:pStyle w:val="BodyText"/>
              <w:rPr>
                <w:rFonts w:cs="Times New Roman"/>
                <w:sz w:val="20"/>
                <w:szCs w:val="20"/>
              </w:rPr>
            </w:pPr>
            <w:r>
              <w:rPr>
                <w:rFonts w:cs="Times New Roman"/>
                <w:sz w:val="20"/>
                <w:szCs w:val="20"/>
              </w:rPr>
              <w:t>The average</w:t>
            </w:r>
            <w:r w:rsidRPr="00FF7F0B">
              <w:rPr>
                <w:rFonts w:cs="Times New Roman"/>
                <w:sz w:val="20"/>
                <w:szCs w:val="20"/>
              </w:rPr>
              <w:t xml:space="preserve"> </w:t>
            </w:r>
            <w:r>
              <w:rPr>
                <w:rFonts w:cs="Times New Roman"/>
                <w:sz w:val="20"/>
                <w:szCs w:val="20"/>
              </w:rPr>
              <w:t xml:space="preserve">annual </w:t>
            </w:r>
            <w:r w:rsidRPr="00FF7F0B">
              <w:rPr>
                <w:rFonts w:cs="Times New Roman"/>
                <w:sz w:val="20"/>
                <w:szCs w:val="20"/>
              </w:rPr>
              <w:t>survival rate across all age classes</w:t>
            </w:r>
            <w:r>
              <w:rPr>
                <w:rFonts w:cs="Times New Roman"/>
                <w:sz w:val="20"/>
                <w:szCs w:val="20"/>
              </w:rPr>
              <w:t xml:space="preserve"> between 2005 and 2017.</w:t>
            </w:r>
          </w:p>
        </w:tc>
      </w:tr>
    </w:tbl>
    <w:p w14:paraId="64691151" w14:textId="77777777" w:rsidR="00AD75C3" w:rsidRDefault="00AD75C3">
      <w:pPr>
        <w:spacing w:before="0" w:after="0" w:line="240" w:lineRule="auto"/>
        <w:rPr>
          <w:rFonts w:cs="Arial"/>
        </w:rPr>
      </w:pPr>
      <w:r>
        <w:br w:type="page"/>
      </w:r>
    </w:p>
    <w:p w14:paraId="5A7BDFFC" w14:textId="3C1F8EEA" w:rsidR="00435613" w:rsidRPr="00325F87" w:rsidRDefault="00106E8E" w:rsidP="00325F87">
      <w:pPr>
        <w:pStyle w:val="BodyText"/>
      </w:pPr>
      <w:r w:rsidRPr="00325F87">
        <w:lastRenderedPageBreak/>
        <w:t xml:space="preserve">Table 3. </w:t>
      </w:r>
      <w:r w:rsidR="00097705" w:rsidRPr="00325F87">
        <w:t>Data used to fit the Integrated Population Dynamics Model</w:t>
      </w:r>
      <w:r w:rsidR="00C52542">
        <w:t xml:space="preserve"> (Observation Process)</w:t>
      </w:r>
      <w:r w:rsidR="00914A49" w:rsidRPr="00325F87">
        <w:t>.</w:t>
      </w:r>
    </w:p>
    <w:tbl>
      <w:tblPr>
        <w:tblStyle w:val="TableGrid"/>
        <w:tblW w:w="0" w:type="auto"/>
        <w:tblLook w:val="04A0" w:firstRow="1" w:lastRow="0" w:firstColumn="1" w:lastColumn="0" w:noHBand="0" w:noVBand="1"/>
      </w:tblPr>
      <w:tblGrid>
        <w:gridCol w:w="1525"/>
        <w:gridCol w:w="3912"/>
        <w:gridCol w:w="3913"/>
      </w:tblGrid>
      <w:tr w:rsidR="00927F9F" w:rsidRPr="00420EAE" w14:paraId="3C89C0E3" w14:textId="77777777" w:rsidTr="00194C52">
        <w:tc>
          <w:tcPr>
            <w:tcW w:w="1525" w:type="dxa"/>
          </w:tcPr>
          <w:p w14:paraId="6CC6B579" w14:textId="40721929" w:rsidR="00927F9F" w:rsidRPr="00420EAE" w:rsidRDefault="00927F9F" w:rsidP="003044B4">
            <w:pPr>
              <w:pStyle w:val="BodyText"/>
              <w:rPr>
                <w:rFonts w:cs="Times New Roman"/>
                <w:sz w:val="20"/>
                <w:szCs w:val="20"/>
              </w:rPr>
            </w:pPr>
            <w:r w:rsidRPr="00420EAE">
              <w:rPr>
                <w:rFonts w:cs="Times New Roman"/>
                <w:sz w:val="20"/>
                <w:szCs w:val="20"/>
              </w:rPr>
              <w:t>Data</w:t>
            </w:r>
          </w:p>
        </w:tc>
        <w:tc>
          <w:tcPr>
            <w:tcW w:w="3912" w:type="dxa"/>
          </w:tcPr>
          <w:p w14:paraId="1E2CD6F3" w14:textId="5CD28885" w:rsidR="00927F9F" w:rsidRPr="00420EAE" w:rsidRDefault="00927F9F" w:rsidP="003044B4">
            <w:pPr>
              <w:pStyle w:val="BodyText"/>
              <w:rPr>
                <w:rFonts w:cs="Times New Roman"/>
                <w:sz w:val="20"/>
                <w:szCs w:val="20"/>
              </w:rPr>
            </w:pPr>
            <w:r w:rsidRPr="00420EAE">
              <w:rPr>
                <w:rFonts w:cs="Times New Roman"/>
                <w:sz w:val="20"/>
                <w:szCs w:val="20"/>
              </w:rPr>
              <w:t>Description</w:t>
            </w:r>
          </w:p>
        </w:tc>
        <w:tc>
          <w:tcPr>
            <w:tcW w:w="3913" w:type="dxa"/>
          </w:tcPr>
          <w:p w14:paraId="393EE2A6" w14:textId="32EE24A4" w:rsidR="00927F9F" w:rsidRPr="00420EAE" w:rsidRDefault="00927F9F" w:rsidP="003044B4">
            <w:pPr>
              <w:pStyle w:val="BodyText"/>
              <w:rPr>
                <w:rFonts w:cs="Times New Roman"/>
                <w:sz w:val="20"/>
                <w:szCs w:val="20"/>
              </w:rPr>
            </w:pPr>
            <w:r w:rsidRPr="00420EAE">
              <w:rPr>
                <w:rFonts w:cs="Times New Roman"/>
                <w:sz w:val="20"/>
                <w:szCs w:val="20"/>
              </w:rPr>
              <w:t>Source</w:t>
            </w:r>
          </w:p>
        </w:tc>
      </w:tr>
      <w:tr w:rsidR="003044B4" w:rsidRPr="00420EAE" w14:paraId="68DD2E25" w14:textId="77777777" w:rsidTr="00194C52">
        <w:tc>
          <w:tcPr>
            <w:tcW w:w="1525" w:type="dxa"/>
          </w:tcPr>
          <w:p w14:paraId="0BB9A25A" w14:textId="1D9CEE8F" w:rsidR="003044B4" w:rsidRPr="00420EAE" w:rsidRDefault="00000000" w:rsidP="003044B4">
            <w:pPr>
              <w:pStyle w:val="BodyText"/>
              <w:rPr>
                <w:rFonts w:cs="Times New Roman"/>
                <w:sz w:val="20"/>
                <w:szCs w:val="20"/>
              </w:rPr>
            </w:pPr>
            <m:oMathPara>
              <m:oMathParaPr>
                <m:jc m:val="left"/>
              </m:oMathParaPr>
              <m:oMath>
                <m:sSubSup>
                  <m:sSubSupPr>
                    <m:ctrlPr>
                      <w:rPr>
                        <w:rFonts w:ascii="Cambria Math" w:eastAsiaTheme="minorEastAsia" w:hAnsi="Cambria Math" w:cs="Times New Roman"/>
                        <w:i/>
                        <w:sz w:val="20"/>
                        <w:szCs w:val="20"/>
                      </w:rPr>
                    </m:ctrlPr>
                  </m:sSubSupPr>
                  <m:e>
                    <m:acc>
                      <m:accPr>
                        <m:ctrlPr>
                          <w:rPr>
                            <w:rFonts w:ascii="Cambria Math" w:eastAsiaTheme="minorEastAsia" w:hAnsi="Cambria Math" w:cs="Times New Roman"/>
                            <w:sz w:val="20"/>
                            <w:szCs w:val="20"/>
                          </w:rPr>
                        </m:ctrlPr>
                      </m:accPr>
                      <m:e>
                        <m:r>
                          <w:rPr>
                            <w:rFonts w:ascii="Cambria Math" w:eastAsiaTheme="minorEastAsia" w:hAnsi="Cambria Math" w:cs="Times New Roman"/>
                            <w:sz w:val="20"/>
                            <w:szCs w:val="20"/>
                          </w:rPr>
                          <m:t>N</m:t>
                        </m:r>
                      </m:e>
                    </m:acc>
                  </m:e>
                  <m:sub>
                    <m:r>
                      <w:rPr>
                        <w:rFonts w:ascii="Cambria Math" w:eastAsiaTheme="minorEastAsia" w:hAnsi="Cambria Math" w:cs="Times New Roman"/>
                        <w:sz w:val="20"/>
                        <w:szCs w:val="20"/>
                      </w:rPr>
                      <m:t>y</m:t>
                    </m:r>
                  </m:sub>
                  <m:sup>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t</m:t>
                        </m:r>
                      </m:e>
                    </m:d>
                  </m:sup>
                </m:sSubSup>
              </m:oMath>
            </m:oMathPara>
          </w:p>
        </w:tc>
        <w:tc>
          <w:tcPr>
            <w:tcW w:w="3912" w:type="dxa"/>
          </w:tcPr>
          <w:p w14:paraId="6B962106" w14:textId="461940BB" w:rsidR="003044B4" w:rsidRPr="00420EAE" w:rsidRDefault="003044B4" w:rsidP="003044B4">
            <w:pPr>
              <w:pStyle w:val="BodyText"/>
              <w:rPr>
                <w:rFonts w:cs="Times New Roman"/>
                <w:sz w:val="20"/>
                <w:szCs w:val="20"/>
              </w:rPr>
            </w:pPr>
            <w:r w:rsidRPr="00420EAE">
              <w:rPr>
                <w:rFonts w:eastAsiaTheme="minorEastAsia" w:cs="Times New Roman"/>
                <w:sz w:val="20"/>
                <w:szCs w:val="20"/>
              </w:rPr>
              <w:t xml:space="preserve">The estimated population abundance in June of year </w:t>
            </w:r>
            <m:oMath>
              <m:r>
                <w:rPr>
                  <w:rFonts w:ascii="Cambria Math" w:eastAsiaTheme="minorEastAsia" w:hAnsi="Cambria Math" w:cs="Times New Roman"/>
                  <w:sz w:val="20"/>
                  <w:szCs w:val="20"/>
                </w:rPr>
                <m:t>y</m:t>
              </m:r>
            </m:oMath>
            <w:r w:rsidRPr="00420EAE">
              <w:rPr>
                <w:rFonts w:eastAsiaTheme="minorEastAsia" w:cs="Times New Roman"/>
                <w:sz w:val="20"/>
                <w:szCs w:val="20"/>
              </w:rPr>
              <w:t>.</w:t>
            </w:r>
          </w:p>
        </w:tc>
        <w:tc>
          <w:tcPr>
            <w:tcW w:w="3913" w:type="dxa"/>
          </w:tcPr>
          <w:p w14:paraId="797DC435" w14:textId="7B017E07" w:rsidR="003044B4" w:rsidRPr="00420EAE" w:rsidRDefault="003044B4" w:rsidP="003044B4">
            <w:pPr>
              <w:pStyle w:val="BodyText"/>
              <w:rPr>
                <w:rFonts w:cs="Times New Roman"/>
                <w:sz w:val="20"/>
                <w:szCs w:val="20"/>
              </w:rPr>
            </w:pPr>
            <w:r w:rsidRPr="00420EAE">
              <w:rPr>
                <w:rFonts w:eastAsiaTheme="minorEastAsia" w:cs="Times New Roman"/>
                <w:sz w:val="20"/>
                <w:szCs w:val="20"/>
              </w:rPr>
              <w:t xml:space="preserve">2005-2018, Goetz </w:t>
            </w:r>
            <w:r w:rsidR="006A4125">
              <w:rPr>
                <w:rFonts w:eastAsiaTheme="minorEastAsia" w:cs="Times New Roman"/>
                <w:sz w:val="20"/>
                <w:szCs w:val="20"/>
              </w:rPr>
              <w:t>et al.,</w:t>
            </w:r>
            <w:r w:rsidRPr="00420EAE">
              <w:rPr>
                <w:rFonts w:eastAsiaTheme="minorEastAsia" w:cs="Times New Roman"/>
                <w:sz w:val="20"/>
                <w:szCs w:val="20"/>
              </w:rPr>
              <w:t xml:space="preserve"> 2023</w:t>
            </w:r>
          </w:p>
        </w:tc>
      </w:tr>
      <w:tr w:rsidR="003044B4" w:rsidRPr="00420EAE" w14:paraId="1901D010" w14:textId="77777777" w:rsidTr="00194C52">
        <w:tc>
          <w:tcPr>
            <w:tcW w:w="1525" w:type="dxa"/>
          </w:tcPr>
          <w:p w14:paraId="4916A438" w14:textId="2878A5BD" w:rsidR="003044B4" w:rsidRPr="00420EAE" w:rsidRDefault="00000000" w:rsidP="003044B4">
            <w:pPr>
              <w:pStyle w:val="BodyText"/>
              <w:rPr>
                <w:rFonts w:cs="Times New Roman"/>
                <w:sz w:val="20"/>
                <w:szCs w:val="20"/>
              </w:rPr>
            </w:pPr>
            <m:oMathPara>
              <m:oMathParaPr>
                <m:jc m:val="left"/>
              </m:oMathParaPr>
              <m:oMath>
                <m:acc>
                  <m:accPr>
                    <m:ctrlPr>
                      <w:rPr>
                        <w:rFonts w:ascii="Cambria Math" w:eastAsiaTheme="minorEastAsia" w:hAnsi="Cambria Math" w:cs="Times New Roman"/>
                        <w:sz w:val="20"/>
                        <w:szCs w:val="20"/>
                      </w:rPr>
                    </m:ctrlPr>
                  </m:accPr>
                  <m:e>
                    <m:r>
                      <w:rPr>
                        <w:rFonts w:ascii="Cambria Math" w:eastAsiaTheme="minorEastAsia" w:hAnsi="Cambria Math" w:cs="Times New Roman"/>
                        <w:sz w:val="20"/>
                        <w:szCs w:val="20"/>
                      </w:rPr>
                      <m:t>SD</m:t>
                    </m:r>
                  </m:e>
                </m:acc>
                <m:d>
                  <m:dPr>
                    <m:ctrlPr>
                      <w:rPr>
                        <w:rFonts w:ascii="Cambria Math" w:eastAsiaTheme="minorEastAsia" w:hAnsi="Cambria Math" w:cs="Times New Roman"/>
                        <w:i/>
                        <w:sz w:val="20"/>
                        <w:szCs w:val="20"/>
                      </w:rPr>
                    </m:ctrlPr>
                  </m:dPr>
                  <m:e>
                    <m:sSubSup>
                      <m:sSubSupPr>
                        <m:ctrlPr>
                          <w:rPr>
                            <w:rFonts w:ascii="Cambria Math" w:eastAsiaTheme="minorEastAsia" w:hAnsi="Cambria Math" w:cs="Times New Roman"/>
                            <w:i/>
                            <w:sz w:val="20"/>
                            <w:szCs w:val="20"/>
                          </w:rPr>
                        </m:ctrlPr>
                      </m:sSubSupPr>
                      <m:e>
                        <m:acc>
                          <m:accPr>
                            <m:ctrlPr>
                              <w:rPr>
                                <w:rFonts w:ascii="Cambria Math" w:eastAsiaTheme="minorEastAsia" w:hAnsi="Cambria Math" w:cs="Times New Roman"/>
                                <w:sz w:val="20"/>
                                <w:szCs w:val="20"/>
                              </w:rPr>
                            </m:ctrlPr>
                          </m:accPr>
                          <m:e>
                            <m:r>
                              <w:rPr>
                                <w:rFonts w:ascii="Cambria Math" w:eastAsiaTheme="minorEastAsia" w:hAnsi="Cambria Math" w:cs="Times New Roman"/>
                                <w:sz w:val="20"/>
                                <w:szCs w:val="20"/>
                              </w:rPr>
                              <m:t>N</m:t>
                            </m:r>
                          </m:e>
                        </m:acc>
                      </m:e>
                      <m:sub>
                        <m:r>
                          <w:rPr>
                            <w:rFonts w:ascii="Cambria Math" w:eastAsiaTheme="minorEastAsia" w:hAnsi="Cambria Math" w:cs="Times New Roman"/>
                            <w:sz w:val="20"/>
                            <w:szCs w:val="20"/>
                          </w:rPr>
                          <m:t>y</m:t>
                        </m:r>
                      </m:sub>
                      <m:sup>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t</m:t>
                            </m:r>
                          </m:e>
                        </m:d>
                      </m:sup>
                    </m:sSubSup>
                  </m:e>
                </m:d>
              </m:oMath>
            </m:oMathPara>
          </w:p>
        </w:tc>
        <w:tc>
          <w:tcPr>
            <w:tcW w:w="3912" w:type="dxa"/>
          </w:tcPr>
          <w:p w14:paraId="04A6D988" w14:textId="51D5253E" w:rsidR="003044B4" w:rsidRPr="00420EAE" w:rsidRDefault="003044B4" w:rsidP="003044B4">
            <w:pPr>
              <w:pStyle w:val="BodyText"/>
              <w:rPr>
                <w:rFonts w:cs="Times New Roman"/>
                <w:sz w:val="20"/>
                <w:szCs w:val="20"/>
              </w:rPr>
            </w:pPr>
            <w:r w:rsidRPr="00420EAE">
              <w:rPr>
                <w:rFonts w:eastAsiaTheme="minorEastAsia" w:cs="Times New Roman"/>
                <w:sz w:val="20"/>
                <w:szCs w:val="20"/>
              </w:rPr>
              <w:t xml:space="preserve">The estimated standard deviation of </w:t>
            </w:r>
            <m:oMath>
              <m:sSubSup>
                <m:sSubSupPr>
                  <m:ctrlPr>
                    <w:rPr>
                      <w:rFonts w:ascii="Cambria Math" w:eastAsiaTheme="minorEastAsia" w:hAnsi="Cambria Math" w:cs="Times New Roman"/>
                      <w:i/>
                      <w:sz w:val="20"/>
                      <w:szCs w:val="20"/>
                    </w:rPr>
                  </m:ctrlPr>
                </m:sSubSupPr>
                <m:e>
                  <m:acc>
                    <m:accPr>
                      <m:ctrlPr>
                        <w:rPr>
                          <w:rFonts w:ascii="Cambria Math" w:eastAsiaTheme="minorEastAsia" w:hAnsi="Cambria Math" w:cs="Times New Roman"/>
                          <w:sz w:val="20"/>
                          <w:szCs w:val="20"/>
                        </w:rPr>
                      </m:ctrlPr>
                    </m:accPr>
                    <m:e>
                      <m:r>
                        <w:rPr>
                          <w:rFonts w:ascii="Cambria Math" w:eastAsiaTheme="minorEastAsia" w:hAnsi="Cambria Math" w:cs="Times New Roman"/>
                          <w:sz w:val="20"/>
                          <w:szCs w:val="20"/>
                        </w:rPr>
                        <m:t>N</m:t>
                      </m:r>
                    </m:e>
                  </m:acc>
                </m:e>
                <m:sub>
                  <m:r>
                    <w:rPr>
                      <w:rFonts w:ascii="Cambria Math" w:eastAsiaTheme="minorEastAsia" w:hAnsi="Cambria Math" w:cs="Times New Roman"/>
                      <w:sz w:val="20"/>
                      <w:szCs w:val="20"/>
                    </w:rPr>
                    <m:t>y</m:t>
                  </m:r>
                </m:sub>
                <m:sup>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t</m:t>
                      </m:r>
                    </m:e>
                  </m:d>
                </m:sup>
              </m:sSubSup>
            </m:oMath>
            <w:r w:rsidRPr="00420EAE">
              <w:rPr>
                <w:rFonts w:eastAsiaTheme="minorEastAsia" w:cs="Times New Roman"/>
                <w:sz w:val="20"/>
                <w:szCs w:val="20"/>
              </w:rPr>
              <w:t>.</w:t>
            </w:r>
          </w:p>
        </w:tc>
        <w:tc>
          <w:tcPr>
            <w:tcW w:w="3913" w:type="dxa"/>
          </w:tcPr>
          <w:p w14:paraId="0FF3DA13" w14:textId="100A78FE" w:rsidR="003044B4" w:rsidRPr="00420EAE" w:rsidRDefault="003044B4" w:rsidP="003044B4">
            <w:pPr>
              <w:spacing w:before="0" w:after="0" w:line="480" w:lineRule="auto"/>
              <w:rPr>
                <w:sz w:val="20"/>
                <w:szCs w:val="20"/>
              </w:rPr>
            </w:pPr>
            <w:r w:rsidRPr="00420EAE">
              <w:rPr>
                <w:rFonts w:eastAsiaTheme="minorEastAsia"/>
                <w:sz w:val="20"/>
                <w:szCs w:val="20"/>
              </w:rPr>
              <w:t xml:space="preserve">2005-2018, Goetz </w:t>
            </w:r>
            <w:r w:rsidR="006A4125">
              <w:rPr>
                <w:rFonts w:eastAsiaTheme="minorEastAsia"/>
                <w:sz w:val="20"/>
                <w:szCs w:val="20"/>
              </w:rPr>
              <w:t>et al.,</w:t>
            </w:r>
            <w:r w:rsidRPr="00420EAE">
              <w:rPr>
                <w:rFonts w:eastAsiaTheme="minorEastAsia"/>
                <w:sz w:val="20"/>
                <w:szCs w:val="20"/>
              </w:rPr>
              <w:t xml:space="preserve"> 2023</w:t>
            </w:r>
            <w:r w:rsidRPr="00420EAE" w:rsidDel="00AF0ACD">
              <w:rPr>
                <w:rFonts w:eastAsiaTheme="minorEastAsia"/>
                <w:sz w:val="20"/>
                <w:szCs w:val="20"/>
              </w:rPr>
              <w:t xml:space="preserve"> </w:t>
            </w:r>
          </w:p>
        </w:tc>
      </w:tr>
      <w:tr w:rsidR="003044B4" w:rsidRPr="00420EAE" w14:paraId="1C3FDD3A" w14:textId="77777777" w:rsidTr="00194C52">
        <w:tc>
          <w:tcPr>
            <w:tcW w:w="1525" w:type="dxa"/>
          </w:tcPr>
          <w:p w14:paraId="08403C41" w14:textId="377B0992" w:rsidR="003044B4" w:rsidRPr="00420EAE" w:rsidRDefault="00000000" w:rsidP="003044B4">
            <w:pPr>
              <w:pStyle w:val="BodyText"/>
              <w:rPr>
                <w:rFonts w:cs="Times New Roman"/>
                <w:sz w:val="20"/>
                <w:szCs w:val="20"/>
              </w:rPr>
            </w:pPr>
            <m:oMathPara>
              <m:oMathParaPr>
                <m:jc m:val="left"/>
              </m:oMathParaPr>
              <m:oMath>
                <m:sSubSup>
                  <m:sSubSupPr>
                    <m:ctrlPr>
                      <w:rPr>
                        <w:rFonts w:ascii="Cambria Math" w:hAnsi="Cambria Math" w:cs="Times New Roman"/>
                        <w:i/>
                        <w:sz w:val="20"/>
                        <w:szCs w:val="20"/>
                      </w:rPr>
                    </m:ctrlPr>
                  </m:sSubSupPr>
                  <m:e>
                    <m:acc>
                      <m:accPr>
                        <m:ctrlPr>
                          <w:rPr>
                            <w:rFonts w:ascii="Cambria Math" w:hAnsi="Cambria Math" w:cs="Times New Roman"/>
                            <w:sz w:val="20"/>
                            <w:szCs w:val="20"/>
                          </w:rPr>
                        </m:ctrlPr>
                      </m:accPr>
                      <m:e>
                        <m:r>
                          <w:rPr>
                            <w:rFonts w:ascii="Cambria Math" w:hAnsi="Cambria Math" w:cs="Times New Roman"/>
                            <w:sz w:val="20"/>
                            <w:szCs w:val="20"/>
                          </w:rPr>
                          <m:t>p</m:t>
                        </m:r>
                      </m:e>
                    </m:acc>
                  </m:e>
                  <m:sub>
                    <m:r>
                      <w:rPr>
                        <w:rFonts w:ascii="Cambria Math" w:hAnsi="Cambria Math" w:cs="Times New Roman"/>
                        <w:sz w:val="20"/>
                        <w:szCs w:val="20"/>
                      </w:rPr>
                      <m:t>y,a</m:t>
                    </m:r>
                  </m:sub>
                  <m:sup>
                    <m:d>
                      <m:dPr>
                        <m:ctrlPr>
                          <w:rPr>
                            <w:rFonts w:ascii="Cambria Math" w:hAnsi="Cambria Math" w:cs="Times New Roman"/>
                            <w:i/>
                            <w:sz w:val="20"/>
                            <w:szCs w:val="20"/>
                          </w:rPr>
                        </m:ctrlPr>
                      </m:dPr>
                      <m:e>
                        <m:r>
                          <w:rPr>
                            <w:rFonts w:ascii="Cambria Math" w:hAnsi="Cambria Math" w:cs="Times New Roman"/>
                            <w:sz w:val="20"/>
                            <w:szCs w:val="20"/>
                          </w:rPr>
                          <m:t>a</m:t>
                        </m:r>
                      </m:e>
                    </m:d>
                  </m:sup>
                </m:sSubSup>
              </m:oMath>
            </m:oMathPara>
          </w:p>
        </w:tc>
        <w:tc>
          <w:tcPr>
            <w:tcW w:w="3912" w:type="dxa"/>
          </w:tcPr>
          <w:p w14:paraId="235431ED" w14:textId="79029728" w:rsidR="003044B4" w:rsidRPr="00420EAE" w:rsidRDefault="003044B4" w:rsidP="003044B4">
            <w:pPr>
              <w:pStyle w:val="BodyText"/>
              <w:rPr>
                <w:rFonts w:cs="Times New Roman"/>
                <w:sz w:val="20"/>
                <w:szCs w:val="20"/>
              </w:rPr>
            </w:pPr>
            <w:r w:rsidRPr="00420EAE">
              <w:rPr>
                <w:rFonts w:eastAsiaTheme="minorEastAsia" w:cs="Times New Roman"/>
                <w:sz w:val="20"/>
                <w:szCs w:val="20"/>
              </w:rPr>
              <w:t xml:space="preserve">An estimate of the proportion of the population in age class </w:t>
            </w:r>
            <m:oMath>
              <m:r>
                <m:rPr>
                  <m:sty m:val="p"/>
                </m:rPr>
                <w:rPr>
                  <w:rFonts w:ascii="Cambria Math" w:eastAsiaTheme="minorEastAsia" w:hAnsi="Cambria Math" w:cs="Times New Roman"/>
                  <w:sz w:val="20"/>
                  <w:szCs w:val="20"/>
                </w:rPr>
                <m:t>a</m:t>
              </m:r>
            </m:oMath>
            <w:r w:rsidRPr="00420EAE">
              <w:rPr>
                <w:rFonts w:eastAsiaTheme="minorEastAsia" w:cs="Times New Roman"/>
                <w:sz w:val="20"/>
                <w:szCs w:val="20"/>
              </w:rPr>
              <w:t xml:space="preserve"> during year </w:t>
            </w:r>
            <m:oMath>
              <m:r>
                <m:rPr>
                  <m:sty m:val="p"/>
                </m:rPr>
                <w:rPr>
                  <w:rFonts w:ascii="Cambria Math" w:eastAsiaTheme="minorEastAsia" w:hAnsi="Cambria Math" w:cs="Times New Roman"/>
                  <w:sz w:val="20"/>
                  <w:szCs w:val="20"/>
                </w:rPr>
                <m:t>y.</m:t>
              </m:r>
            </m:oMath>
          </w:p>
        </w:tc>
        <w:tc>
          <w:tcPr>
            <w:tcW w:w="3913" w:type="dxa"/>
          </w:tcPr>
          <w:p w14:paraId="700C204B" w14:textId="5FDE2C1C" w:rsidR="003044B4" w:rsidRPr="00420EAE" w:rsidRDefault="003044B4" w:rsidP="003044B4">
            <w:pPr>
              <w:pStyle w:val="BodyText"/>
              <w:rPr>
                <w:rFonts w:cs="Times New Roman"/>
                <w:sz w:val="20"/>
                <w:szCs w:val="20"/>
              </w:rPr>
            </w:pPr>
            <w:r w:rsidRPr="00420EAE">
              <w:rPr>
                <w:rFonts w:eastAsiaTheme="minorEastAsia" w:cs="Times New Roman"/>
                <w:sz w:val="20"/>
                <w:szCs w:val="20"/>
              </w:rPr>
              <w:t>Estimates derived from photo-identification mark-resight data, 2005‒2017 (</w:t>
            </w:r>
            <w:r w:rsidR="00F56C4C">
              <w:rPr>
                <w:rFonts w:eastAsiaTheme="minorEastAsia" w:cs="Times New Roman"/>
                <w:sz w:val="20"/>
                <w:szCs w:val="20"/>
              </w:rPr>
              <w:t>S3</w:t>
            </w:r>
            <w:r w:rsidRPr="00420EAE">
              <w:rPr>
                <w:rFonts w:eastAsiaTheme="minorEastAsia" w:cs="Times New Roman"/>
                <w:sz w:val="20"/>
                <w:szCs w:val="20"/>
              </w:rPr>
              <w:t xml:space="preserve">; Himes Boor </w:t>
            </w:r>
            <w:r w:rsidR="006A4125">
              <w:rPr>
                <w:rFonts w:eastAsiaTheme="minorEastAsia" w:cs="Times New Roman"/>
                <w:sz w:val="20"/>
                <w:szCs w:val="20"/>
              </w:rPr>
              <w:t>et al.,</w:t>
            </w:r>
            <w:r w:rsidRPr="00420EAE">
              <w:rPr>
                <w:rFonts w:eastAsiaTheme="minorEastAsia" w:cs="Times New Roman"/>
                <w:sz w:val="20"/>
                <w:szCs w:val="20"/>
              </w:rPr>
              <w:t xml:space="preserve"> 2022).</w:t>
            </w:r>
          </w:p>
        </w:tc>
      </w:tr>
      <w:tr w:rsidR="003044B4" w:rsidRPr="00420EAE" w14:paraId="7E8ED879" w14:textId="77777777" w:rsidTr="00194C52">
        <w:tc>
          <w:tcPr>
            <w:tcW w:w="1525" w:type="dxa"/>
          </w:tcPr>
          <w:p w14:paraId="5916B6D6" w14:textId="062AEB94" w:rsidR="003044B4" w:rsidRPr="00420EAE" w:rsidRDefault="00000000" w:rsidP="003044B4">
            <w:pPr>
              <w:pStyle w:val="BodyText"/>
              <w:rPr>
                <w:rFonts w:cs="Times New Roman"/>
                <w:sz w:val="20"/>
                <w:szCs w:val="20"/>
              </w:rPr>
            </w:pPr>
            <m:oMathPara>
              <m:oMathParaPr>
                <m:jc m:val="left"/>
              </m:oMathParaPr>
              <m:oMath>
                <m:acc>
                  <m:accPr>
                    <m:ctrlPr>
                      <w:rPr>
                        <w:rFonts w:ascii="Cambria Math" w:eastAsiaTheme="minorEastAsia" w:hAnsi="Cambria Math" w:cs="Times New Roman"/>
                        <w:sz w:val="20"/>
                        <w:szCs w:val="20"/>
                      </w:rPr>
                    </m:ctrlPr>
                  </m:accPr>
                  <m:e>
                    <m:r>
                      <w:rPr>
                        <w:rFonts w:ascii="Cambria Math" w:eastAsiaTheme="minorEastAsia" w:hAnsi="Cambria Math" w:cs="Times New Roman"/>
                        <w:sz w:val="20"/>
                        <w:szCs w:val="20"/>
                      </w:rPr>
                      <m:t>SD</m:t>
                    </m:r>
                  </m:e>
                </m:acc>
                <m:d>
                  <m:dPr>
                    <m:ctrlPr>
                      <w:rPr>
                        <w:rFonts w:ascii="Cambria Math" w:eastAsiaTheme="minorEastAsia" w:hAnsi="Cambria Math" w:cs="Times New Roman"/>
                        <w:sz w:val="20"/>
                        <w:szCs w:val="20"/>
                      </w:rPr>
                    </m:ctrlPr>
                  </m:dPr>
                  <m:e>
                    <m:sSubSup>
                      <m:sSubSupPr>
                        <m:ctrlPr>
                          <w:rPr>
                            <w:rFonts w:ascii="Cambria Math" w:eastAsiaTheme="minorEastAsia" w:hAnsi="Cambria Math" w:cs="Times New Roman"/>
                            <w:sz w:val="20"/>
                            <w:szCs w:val="20"/>
                          </w:rPr>
                        </m:ctrlPr>
                      </m:sSubSupPr>
                      <m:e>
                        <m:acc>
                          <m:accPr>
                            <m:ctrlPr>
                              <w:rPr>
                                <w:rFonts w:ascii="Cambria Math" w:eastAsiaTheme="minorEastAsia" w:hAnsi="Cambria Math" w:cs="Times New Roman"/>
                                <w:sz w:val="20"/>
                                <w:szCs w:val="20"/>
                              </w:rPr>
                            </m:ctrlPr>
                          </m:accPr>
                          <m:e>
                            <m:r>
                              <w:rPr>
                                <w:rFonts w:ascii="Cambria Math" w:eastAsiaTheme="minorEastAsia" w:hAnsi="Cambria Math" w:cs="Times New Roman"/>
                                <w:sz w:val="20"/>
                                <w:szCs w:val="20"/>
                              </w:rPr>
                              <m:t>p</m:t>
                            </m:r>
                          </m:e>
                        </m:acc>
                      </m:e>
                      <m:sub>
                        <m:r>
                          <w:rPr>
                            <w:rFonts w:ascii="Cambria Math" w:eastAsiaTheme="minorEastAsia" w:hAnsi="Cambria Math" w:cs="Times New Roman"/>
                            <w:sz w:val="20"/>
                            <w:szCs w:val="20"/>
                          </w:rPr>
                          <m:t>y</m:t>
                        </m:r>
                        <m:r>
                          <m:rPr>
                            <m:sty m:val="p"/>
                          </m:rPr>
                          <w:rPr>
                            <w:rFonts w:ascii="Cambria Math" w:eastAsiaTheme="minorEastAsia" w:hAnsi="Cambria Math" w:cs="Times New Roman"/>
                            <w:sz w:val="20"/>
                            <w:szCs w:val="20"/>
                          </w:rPr>
                          <m:t>,</m:t>
                        </m:r>
                        <m:r>
                          <w:rPr>
                            <w:rFonts w:ascii="Cambria Math" w:eastAsiaTheme="minorEastAsia" w:hAnsi="Cambria Math" w:cs="Times New Roman"/>
                            <w:sz w:val="20"/>
                            <w:szCs w:val="20"/>
                          </w:rPr>
                          <m:t>a</m:t>
                        </m:r>
                      </m:sub>
                      <m:sup>
                        <m:d>
                          <m:dPr>
                            <m:ctrlPr>
                              <w:rPr>
                                <w:rFonts w:ascii="Cambria Math" w:eastAsiaTheme="minorEastAsia" w:hAnsi="Cambria Math" w:cs="Times New Roman"/>
                                <w:sz w:val="20"/>
                                <w:szCs w:val="20"/>
                              </w:rPr>
                            </m:ctrlPr>
                          </m:dPr>
                          <m:e>
                            <m:r>
                              <w:rPr>
                                <w:rFonts w:ascii="Cambria Math" w:eastAsiaTheme="minorEastAsia" w:hAnsi="Cambria Math" w:cs="Times New Roman"/>
                                <w:sz w:val="20"/>
                                <w:szCs w:val="20"/>
                              </w:rPr>
                              <m:t>a</m:t>
                            </m:r>
                          </m:e>
                        </m:d>
                      </m:sup>
                    </m:sSubSup>
                  </m:e>
                </m:d>
              </m:oMath>
            </m:oMathPara>
          </w:p>
        </w:tc>
        <w:tc>
          <w:tcPr>
            <w:tcW w:w="3912" w:type="dxa"/>
          </w:tcPr>
          <w:p w14:paraId="5771157E" w14:textId="736DDF5A" w:rsidR="003044B4" w:rsidRPr="00420EAE" w:rsidRDefault="003044B4" w:rsidP="003044B4">
            <w:pPr>
              <w:pStyle w:val="BodyText"/>
              <w:rPr>
                <w:rFonts w:cs="Times New Roman"/>
                <w:sz w:val="20"/>
                <w:szCs w:val="20"/>
              </w:rPr>
            </w:pPr>
            <w:r w:rsidRPr="00420EAE">
              <w:rPr>
                <w:rFonts w:eastAsiaTheme="minorEastAsia" w:cs="Times New Roman"/>
                <w:sz w:val="20"/>
                <w:szCs w:val="20"/>
              </w:rPr>
              <w:t>The estimated standard deviation of</w:t>
            </w:r>
            <m:oMath>
              <m:r>
                <w:rPr>
                  <w:rFonts w:ascii="Cambria Math" w:eastAsiaTheme="minorEastAsia" w:hAnsi="Cambria Math" w:cs="Times New Roman"/>
                  <w:sz w:val="20"/>
                  <w:szCs w:val="20"/>
                </w:rPr>
                <m:t xml:space="preserve"> </m:t>
              </m:r>
              <m:sSubSup>
                <m:sSubSupPr>
                  <m:ctrlPr>
                    <w:rPr>
                      <w:rFonts w:ascii="Cambria Math" w:eastAsiaTheme="minorEastAsia" w:hAnsi="Cambria Math" w:cs="Times New Roman"/>
                      <w:sz w:val="20"/>
                      <w:szCs w:val="20"/>
                    </w:rPr>
                  </m:ctrlPr>
                </m:sSubSupPr>
                <m:e>
                  <m:acc>
                    <m:accPr>
                      <m:ctrlPr>
                        <w:rPr>
                          <w:rFonts w:ascii="Cambria Math" w:eastAsiaTheme="minorEastAsia" w:hAnsi="Cambria Math" w:cs="Times New Roman"/>
                          <w:sz w:val="20"/>
                          <w:szCs w:val="20"/>
                        </w:rPr>
                      </m:ctrlPr>
                    </m:accPr>
                    <m:e>
                      <m:r>
                        <w:rPr>
                          <w:rFonts w:ascii="Cambria Math" w:eastAsiaTheme="minorEastAsia" w:hAnsi="Cambria Math" w:cs="Times New Roman"/>
                          <w:sz w:val="20"/>
                          <w:szCs w:val="20"/>
                        </w:rPr>
                        <m:t>p</m:t>
                      </m:r>
                    </m:e>
                  </m:acc>
                </m:e>
                <m:sub>
                  <m:r>
                    <w:rPr>
                      <w:rFonts w:ascii="Cambria Math" w:eastAsiaTheme="minorEastAsia" w:hAnsi="Cambria Math" w:cs="Times New Roman"/>
                      <w:sz w:val="20"/>
                      <w:szCs w:val="20"/>
                    </w:rPr>
                    <m:t>y</m:t>
                  </m:r>
                  <m:r>
                    <m:rPr>
                      <m:sty m:val="p"/>
                    </m:rPr>
                    <w:rPr>
                      <w:rFonts w:ascii="Cambria Math" w:eastAsiaTheme="minorEastAsia" w:hAnsi="Cambria Math" w:cs="Times New Roman"/>
                      <w:sz w:val="20"/>
                      <w:szCs w:val="20"/>
                    </w:rPr>
                    <m:t>,</m:t>
                  </m:r>
                  <m:r>
                    <w:rPr>
                      <w:rFonts w:ascii="Cambria Math" w:eastAsiaTheme="minorEastAsia" w:hAnsi="Cambria Math" w:cs="Times New Roman"/>
                      <w:sz w:val="20"/>
                      <w:szCs w:val="20"/>
                    </w:rPr>
                    <m:t>a</m:t>
                  </m:r>
                </m:sub>
                <m:sup>
                  <m:d>
                    <m:dPr>
                      <m:ctrlPr>
                        <w:rPr>
                          <w:rFonts w:ascii="Cambria Math" w:eastAsiaTheme="minorEastAsia" w:hAnsi="Cambria Math" w:cs="Times New Roman"/>
                          <w:sz w:val="20"/>
                          <w:szCs w:val="20"/>
                        </w:rPr>
                      </m:ctrlPr>
                    </m:dPr>
                    <m:e>
                      <m:r>
                        <w:rPr>
                          <w:rFonts w:ascii="Cambria Math" w:eastAsiaTheme="minorEastAsia" w:hAnsi="Cambria Math" w:cs="Times New Roman"/>
                          <w:sz w:val="20"/>
                          <w:szCs w:val="20"/>
                        </w:rPr>
                        <m:t>a</m:t>
                      </m:r>
                    </m:e>
                  </m:d>
                </m:sup>
              </m:sSubSup>
            </m:oMath>
            <w:r w:rsidRPr="00420EAE">
              <w:rPr>
                <w:rFonts w:eastAsiaTheme="minorEastAsia" w:cs="Times New Roman"/>
                <w:sz w:val="20"/>
                <w:szCs w:val="20"/>
              </w:rPr>
              <w:t>.</w:t>
            </w:r>
          </w:p>
        </w:tc>
        <w:tc>
          <w:tcPr>
            <w:tcW w:w="3913" w:type="dxa"/>
          </w:tcPr>
          <w:p w14:paraId="2852763D" w14:textId="1C14FD2C" w:rsidR="003044B4" w:rsidRPr="00420EAE" w:rsidRDefault="003044B4" w:rsidP="003044B4">
            <w:pPr>
              <w:pStyle w:val="BodyText"/>
              <w:rPr>
                <w:rFonts w:cs="Times New Roman"/>
                <w:sz w:val="20"/>
                <w:szCs w:val="20"/>
              </w:rPr>
            </w:pPr>
            <w:r w:rsidRPr="00420EAE">
              <w:rPr>
                <w:rFonts w:eastAsiaTheme="minorEastAsia" w:cs="Times New Roman"/>
                <w:sz w:val="20"/>
                <w:szCs w:val="20"/>
              </w:rPr>
              <w:t>Estimates derived from photo-identification mark-resight data, 2005‒2017 (</w:t>
            </w:r>
            <w:r w:rsidR="00F56C4C">
              <w:rPr>
                <w:rFonts w:eastAsiaTheme="minorEastAsia" w:cs="Times New Roman"/>
                <w:sz w:val="20"/>
                <w:szCs w:val="20"/>
              </w:rPr>
              <w:t>S3</w:t>
            </w:r>
            <w:r w:rsidRPr="00420EAE">
              <w:rPr>
                <w:rFonts w:eastAsiaTheme="minorEastAsia" w:cs="Times New Roman"/>
                <w:sz w:val="20"/>
                <w:szCs w:val="20"/>
              </w:rPr>
              <w:t xml:space="preserve">; Himes Boor </w:t>
            </w:r>
            <w:r w:rsidR="006A4125">
              <w:rPr>
                <w:rFonts w:eastAsiaTheme="minorEastAsia" w:cs="Times New Roman"/>
                <w:sz w:val="20"/>
                <w:szCs w:val="20"/>
              </w:rPr>
              <w:t>et al.,</w:t>
            </w:r>
            <w:r w:rsidRPr="00420EAE">
              <w:rPr>
                <w:rFonts w:eastAsiaTheme="minorEastAsia" w:cs="Times New Roman"/>
                <w:sz w:val="20"/>
                <w:szCs w:val="20"/>
              </w:rPr>
              <w:t xml:space="preserve"> 2022).</w:t>
            </w:r>
          </w:p>
        </w:tc>
      </w:tr>
    </w:tbl>
    <w:p w14:paraId="09AC57B2" w14:textId="7259D05E" w:rsidR="00364E79" w:rsidRPr="00E52B94" w:rsidRDefault="00364E79" w:rsidP="00E52B94">
      <w:pPr>
        <w:rPr>
          <w:rFonts w:ascii="Segoe UI" w:hAnsi="Segoe UI" w:cs="Segoe UI"/>
          <w:color w:val="0D0D0D"/>
          <w:shd w:val="clear" w:color="auto" w:fill="FFFFFF"/>
        </w:rPr>
      </w:pPr>
    </w:p>
    <w:p w14:paraId="63CA3689" w14:textId="238D51B1" w:rsidR="00325F87" w:rsidRDefault="008F2188" w:rsidP="008F2188">
      <w:pPr>
        <w:pStyle w:val="BodyText"/>
      </w:pPr>
      <w:r>
        <w:rPr>
          <w:noProof/>
        </w:rPr>
        <w:lastRenderedPageBreak/>
        <w:drawing>
          <wp:inline distT="0" distB="0" distL="0" distR="0" wp14:anchorId="76ACF8B9" wp14:editId="33B78C47">
            <wp:extent cx="5261610" cy="6456045"/>
            <wp:effectExtent l="0" t="0" r="0" b="1905"/>
            <wp:docPr id="286174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1610" cy="6456045"/>
                    </a:xfrm>
                    <a:prstGeom prst="rect">
                      <a:avLst/>
                    </a:prstGeom>
                    <a:noFill/>
                  </pic:spPr>
                </pic:pic>
              </a:graphicData>
            </a:graphic>
          </wp:inline>
        </w:drawing>
      </w:r>
    </w:p>
    <w:p w14:paraId="543CEF40" w14:textId="77777777" w:rsidR="00F07233" w:rsidRDefault="00F07233" w:rsidP="00F07233">
      <w:pPr>
        <w:pStyle w:val="BodyText"/>
      </w:pPr>
      <w:r>
        <w:t>Figure 1. Geospatial representation of Cook Inlet in the North Gulf of Alaska.</w:t>
      </w:r>
    </w:p>
    <w:p w14:paraId="6D31878E" w14:textId="0D2DBFF9" w:rsidR="00AC3D08" w:rsidRDefault="00F07233" w:rsidP="00C11380">
      <w:pPr>
        <w:pStyle w:val="BodyText"/>
        <w:spacing w:line="240" w:lineRule="auto"/>
      </w:pPr>
      <w:r w:rsidRPr="00772B01">
        <w:rPr>
          <w:b/>
          <w:sz w:val="18"/>
          <w:szCs w:val="18"/>
        </w:rPr>
        <w:t>Note</w:t>
      </w:r>
      <w:r>
        <w:rPr>
          <w:b/>
          <w:sz w:val="18"/>
          <w:szCs w:val="18"/>
        </w:rPr>
        <w:t>s</w:t>
      </w:r>
      <w:r w:rsidRPr="00772B01">
        <w:rPr>
          <w:b/>
          <w:sz w:val="18"/>
          <w:szCs w:val="18"/>
        </w:rPr>
        <w:t xml:space="preserve">: </w:t>
      </w:r>
      <w:r w:rsidRPr="00904D6F">
        <w:rPr>
          <w:sz w:val="18"/>
          <w:szCs w:val="18"/>
        </w:rPr>
        <w:t>In this report, Cook Inlet is broken into 3 areas which are used to describe geographic locations, aligning with ADF&amp;G regulatory areas: the Northern District of Upper Cook Inlet, the Central District of U</w:t>
      </w:r>
      <w:r>
        <w:rPr>
          <w:sz w:val="18"/>
          <w:szCs w:val="18"/>
        </w:rPr>
        <w:t>pper Cook Inlet</w:t>
      </w:r>
      <w:r w:rsidRPr="00904D6F">
        <w:rPr>
          <w:sz w:val="18"/>
          <w:szCs w:val="18"/>
        </w:rPr>
        <w:t xml:space="preserve">, and Lower Cook Inlet. Data concerning </w:t>
      </w:r>
      <w:r>
        <w:rPr>
          <w:sz w:val="18"/>
          <w:szCs w:val="18"/>
        </w:rPr>
        <w:t xml:space="preserve">Chinook and sockeye </w:t>
      </w:r>
      <w:r w:rsidRPr="00904D6F">
        <w:rPr>
          <w:sz w:val="18"/>
          <w:szCs w:val="18"/>
        </w:rPr>
        <w:t xml:space="preserve">salmon from the rivers highlighted in blue were utilized in our analysis. Fish returning to these river systems overlap with CIBW’s historic range and showcase notable Chinook and sockeye salmon runs, each with annual run sizes surpassing 25,000 fish. Cities, towns, and roads are plotted as black dots. </w:t>
      </w:r>
      <w:r>
        <w:rPr>
          <w:sz w:val="18"/>
          <w:szCs w:val="18"/>
        </w:rPr>
        <w:t>Grey</w:t>
      </w:r>
      <w:r w:rsidRPr="00904D6F">
        <w:rPr>
          <w:sz w:val="18"/>
          <w:szCs w:val="18"/>
        </w:rPr>
        <w:t xml:space="preserve"> tracks through Cook Inlet are shipping lanes, </w:t>
      </w:r>
      <w:r>
        <w:rPr>
          <w:sz w:val="18"/>
          <w:szCs w:val="18"/>
        </w:rPr>
        <w:t xml:space="preserve">small </w:t>
      </w:r>
      <w:r w:rsidRPr="00904D6F">
        <w:rPr>
          <w:sz w:val="18"/>
          <w:szCs w:val="18"/>
        </w:rPr>
        <w:t xml:space="preserve">triangles are drill platforms, and the </w:t>
      </w:r>
      <w:r w:rsidR="007E291B" w:rsidRPr="00F632DE">
        <w:rPr>
          <w:sz w:val="18"/>
          <w:szCs w:val="18"/>
        </w:rPr>
        <w:t>grey</w:t>
      </w:r>
      <w:r w:rsidR="007E291B" w:rsidRPr="00904D6F">
        <w:rPr>
          <w:sz w:val="18"/>
          <w:szCs w:val="18"/>
        </w:rPr>
        <w:t xml:space="preserve"> </w:t>
      </w:r>
      <w:r w:rsidRPr="00904D6F">
        <w:rPr>
          <w:sz w:val="18"/>
          <w:szCs w:val="18"/>
        </w:rPr>
        <w:t>line with white dots is the Offshore Test Fishery (OTF).</w:t>
      </w:r>
      <w:r w:rsidR="00895176">
        <w:br w:type="page"/>
      </w:r>
    </w:p>
    <w:p w14:paraId="1DE699A5" w14:textId="77777777" w:rsidR="00F07233" w:rsidRDefault="00AC3D08">
      <w:pPr>
        <w:spacing w:before="0" w:after="0" w:line="240" w:lineRule="auto"/>
      </w:pPr>
      <w:r>
        <w:rPr>
          <w:noProof/>
        </w:rPr>
        <w:lastRenderedPageBreak/>
        <w:drawing>
          <wp:inline distT="0" distB="0" distL="0" distR="0" wp14:anchorId="048FDC86" wp14:editId="0054746E">
            <wp:extent cx="5439534" cy="4820323"/>
            <wp:effectExtent l="0" t="0" r="8890" b="0"/>
            <wp:docPr id="838050079"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50079" name="Picture 1" descr="Chart, box and whisker 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439534" cy="4820323"/>
                    </a:xfrm>
                    <a:prstGeom prst="rect">
                      <a:avLst/>
                    </a:prstGeom>
                  </pic:spPr>
                </pic:pic>
              </a:graphicData>
            </a:graphic>
          </wp:inline>
        </w:drawing>
      </w:r>
    </w:p>
    <w:p w14:paraId="0933B3BD" w14:textId="77777777" w:rsidR="00F07233" w:rsidRDefault="00F07233" w:rsidP="00F07233">
      <w:pPr>
        <w:spacing w:before="0" w:after="0" w:line="240" w:lineRule="auto"/>
      </w:pPr>
      <w:r>
        <w:t>Figure 2. Cook Inlet Beluga Whale Abundance, 1994 to 2022.</w:t>
      </w:r>
    </w:p>
    <w:p w14:paraId="1F8321F8" w14:textId="77777777" w:rsidR="00F07233" w:rsidRDefault="00F07233" w:rsidP="00F07233">
      <w:pPr>
        <w:spacing w:before="0" w:after="0" w:line="240" w:lineRule="auto"/>
      </w:pPr>
    </w:p>
    <w:p w14:paraId="04BAE570" w14:textId="56015B37" w:rsidR="00F07233" w:rsidRPr="00E52B94" w:rsidRDefault="00F07233" w:rsidP="00F07233">
      <w:pPr>
        <w:spacing w:before="0" w:after="0" w:line="240" w:lineRule="auto"/>
        <w:rPr>
          <w:b/>
          <w:sz w:val="18"/>
          <w:szCs w:val="18"/>
        </w:rPr>
      </w:pPr>
      <w:r w:rsidRPr="00E52B94">
        <w:rPr>
          <w:rFonts w:cs="Arial"/>
          <w:sz w:val="18"/>
          <w:szCs w:val="18"/>
        </w:rPr>
        <w:t>Notes: The dashed vertical line marks the year the harvest moratorium was established, while the red vertical lines represent the standard deviation of the estimate.</w:t>
      </w:r>
    </w:p>
    <w:p w14:paraId="39506C8A" w14:textId="44226B1C" w:rsidR="004259A1" w:rsidRDefault="004259A1" w:rsidP="00C11380">
      <w:pPr>
        <w:spacing w:before="0" w:after="0" w:line="240" w:lineRule="auto"/>
      </w:pPr>
      <w:r>
        <w:br w:type="page"/>
      </w:r>
    </w:p>
    <w:p w14:paraId="538F0EA5" w14:textId="1C05476A" w:rsidR="00895176" w:rsidRDefault="00254C9C" w:rsidP="008F2188">
      <w:pPr>
        <w:pStyle w:val="BodyText"/>
      </w:pPr>
      <w:r w:rsidRPr="00C65F7E">
        <w:rPr>
          <w:noProof/>
        </w:rPr>
        <w:lastRenderedPageBreak/>
        <w:drawing>
          <wp:inline distT="0" distB="0" distL="0" distR="0" wp14:anchorId="11916B8D" wp14:editId="5DCA838F">
            <wp:extent cx="4420632" cy="4722847"/>
            <wp:effectExtent l="0" t="0" r="0" b="1905"/>
            <wp:docPr id="1911702885" name="Picture 1911702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02885" name="Picture 1911702885"/>
                    <pic:cNvPicPr/>
                  </pic:nvPicPr>
                  <pic:blipFill>
                    <a:blip r:embed="rId27">
                      <a:extLst>
                        <a:ext uri="{28A0092B-C50C-407E-A947-70E740481C1C}">
                          <a14:useLocalDpi xmlns:a14="http://schemas.microsoft.com/office/drawing/2010/main" val="0"/>
                        </a:ext>
                      </a:extLst>
                    </a:blip>
                    <a:stretch>
                      <a:fillRect/>
                    </a:stretch>
                  </pic:blipFill>
                  <pic:spPr>
                    <a:xfrm>
                      <a:off x="0" y="0"/>
                      <a:ext cx="4420632" cy="4722847"/>
                    </a:xfrm>
                    <a:prstGeom prst="rect">
                      <a:avLst/>
                    </a:prstGeom>
                  </pic:spPr>
                </pic:pic>
              </a:graphicData>
            </a:graphic>
          </wp:inline>
        </w:drawing>
      </w:r>
    </w:p>
    <w:p w14:paraId="2A97C244" w14:textId="3FD46F31" w:rsidR="00D261F0" w:rsidRDefault="00F07233" w:rsidP="00C11380">
      <w:pPr>
        <w:spacing w:before="0" w:after="0" w:line="240" w:lineRule="auto"/>
      </w:pPr>
      <w:r>
        <w:t>Figure 3. Annual run sizes for Chinook and sockeye salmon in major river systems within Upper Cook Inlet.</w:t>
      </w:r>
    </w:p>
    <w:p w14:paraId="5B2EFE5F" w14:textId="77777777" w:rsidR="00F07233" w:rsidRDefault="00DC5AB7" w:rsidP="00A42672">
      <w:pPr>
        <w:pStyle w:val="BodyText"/>
      </w:pPr>
      <w:r>
        <w:rPr>
          <w:noProof/>
        </w:rPr>
        <w:lastRenderedPageBreak/>
        <w:drawing>
          <wp:inline distT="0" distB="0" distL="0" distR="0" wp14:anchorId="73BBD652" wp14:editId="02DC0F24">
            <wp:extent cx="5553850" cy="5029902"/>
            <wp:effectExtent l="0" t="0" r="8890" b="0"/>
            <wp:docPr id="1770519687" name="Picture 2"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19687" name="Picture 2" descr="Chart, line chart, hist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53850" cy="5029902"/>
                    </a:xfrm>
                    <a:prstGeom prst="rect">
                      <a:avLst/>
                    </a:prstGeom>
                  </pic:spPr>
                </pic:pic>
              </a:graphicData>
            </a:graphic>
          </wp:inline>
        </w:drawing>
      </w:r>
    </w:p>
    <w:p w14:paraId="5366EE32" w14:textId="160F50D8" w:rsidR="005C30D8" w:rsidRDefault="00F07233" w:rsidP="00A42672">
      <w:pPr>
        <w:pStyle w:val="BodyText"/>
      </w:pPr>
      <w:r w:rsidRPr="00D261F0">
        <w:t xml:space="preserve">Figure </w:t>
      </w:r>
      <w:r>
        <w:t>4</w:t>
      </w:r>
      <w:r w:rsidRPr="00D261F0">
        <w:t xml:space="preserve">. </w:t>
      </w:r>
      <w:r>
        <w:t xml:space="preserve">Average </w:t>
      </w:r>
      <w:r w:rsidR="00154044">
        <w:t>biomass</w:t>
      </w:r>
      <w:r>
        <w:t xml:space="preserve"> </w:t>
      </w:r>
      <w:del w:id="69" w:author="Bernard, Jordan W (DFG)" w:date="2025-03-17T14:56:00Z" w16du:dateUtc="2025-03-17T22:56:00Z">
        <w:r w:rsidDel="00E41CFB">
          <w:delText xml:space="preserve">of </w:delText>
        </w:r>
      </w:del>
      <w:ins w:id="70" w:author="Bernard, Jordan W (DFG)" w:date="2025-03-17T14:56:00Z" w16du:dateUtc="2025-03-17T22:56:00Z">
        <w:r w:rsidR="00E41CFB">
          <w:t xml:space="preserve">per individual </w:t>
        </w:r>
      </w:ins>
      <w:r>
        <w:t>commercially harvested salmon</w:t>
      </w:r>
      <w:r w:rsidR="000E0BB6">
        <w:t xml:space="preserve"> in</w:t>
      </w:r>
      <w:r>
        <w:t xml:space="preserve"> Upper Cook Inlet, </w:t>
      </w:r>
      <w:commentRangeStart w:id="71"/>
      <w:commentRangeStart w:id="72"/>
      <w:r>
        <w:t>1975</w:t>
      </w:r>
      <w:r w:rsidR="000E0BB6">
        <w:t>–</w:t>
      </w:r>
      <w:r>
        <w:t>2021</w:t>
      </w:r>
      <w:commentRangeEnd w:id="71"/>
      <w:r w:rsidR="00B97DC4">
        <w:rPr>
          <w:rStyle w:val="CommentReference"/>
          <w:rFonts w:cs="Times New Roman"/>
        </w:rPr>
        <w:commentReference w:id="71"/>
      </w:r>
      <w:commentRangeEnd w:id="72"/>
      <w:r w:rsidR="00E41CFB">
        <w:rPr>
          <w:rStyle w:val="CommentReference"/>
          <w:rFonts w:cs="Times New Roman"/>
        </w:rPr>
        <w:commentReference w:id="72"/>
      </w:r>
      <w:r w:rsidRPr="00D261F0">
        <w:t>.</w:t>
      </w:r>
      <w:r w:rsidR="005C30D8">
        <w:br w:type="page"/>
      </w:r>
    </w:p>
    <w:p w14:paraId="15A0F807" w14:textId="7AF728F5" w:rsidR="00ED663F" w:rsidRDefault="003264CA" w:rsidP="008F2188">
      <w:pPr>
        <w:pStyle w:val="BodyText"/>
      </w:pPr>
      <w:r>
        <w:rPr>
          <w:noProof/>
        </w:rPr>
        <w:lastRenderedPageBreak/>
        <w:drawing>
          <wp:inline distT="0" distB="0" distL="0" distR="0" wp14:anchorId="5EA257C4" wp14:editId="49494C0C">
            <wp:extent cx="5943600" cy="5859780"/>
            <wp:effectExtent l="0" t="0" r="0" b="7620"/>
            <wp:docPr id="169522251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22513" name="Picture 3" descr="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5859780"/>
                    </a:xfrm>
                    <a:prstGeom prst="rect">
                      <a:avLst/>
                    </a:prstGeom>
                  </pic:spPr>
                </pic:pic>
              </a:graphicData>
            </a:graphic>
          </wp:inline>
        </w:drawing>
      </w:r>
    </w:p>
    <w:p w14:paraId="383A8A0C" w14:textId="6EB2D5D5" w:rsidR="007D6754" w:rsidRDefault="00F07233" w:rsidP="00C11380">
      <w:pPr>
        <w:spacing w:before="0" w:after="0" w:line="240" w:lineRule="auto"/>
      </w:pPr>
      <w:r>
        <w:t xml:space="preserve">Figure 5. </w:t>
      </w:r>
      <w:r w:rsidR="00154044" w:rsidRPr="00154044">
        <w:t>Biomass of salmon by species, district, and year</w:t>
      </w:r>
      <w:r w:rsidR="00B978B7">
        <w:t>,</w:t>
      </w:r>
      <w:r w:rsidR="00154044" w:rsidRPr="00154044">
        <w:t xml:space="preserve"> used as indices</w:t>
      </w:r>
      <w:r w:rsidRPr="00EC610A">
        <w:t xml:space="preserve"> of prey availability for </w:t>
      </w:r>
      <w:r w:rsidR="00154044" w:rsidRPr="00154044">
        <w:t xml:space="preserve">beluga whales </w:t>
      </w:r>
      <w:r w:rsidRPr="00EC610A">
        <w:t>in Upper Cook Inlet.</w:t>
      </w:r>
    </w:p>
    <w:p w14:paraId="49ADA6D2" w14:textId="77777777" w:rsidR="00154044" w:rsidRDefault="00154044" w:rsidP="00154044">
      <w:pPr>
        <w:spacing w:before="0" w:after="0" w:line="240" w:lineRule="auto"/>
      </w:pPr>
    </w:p>
    <w:p w14:paraId="0ECF5126" w14:textId="178499B6" w:rsidR="000B0F02" w:rsidRDefault="000B0F02" w:rsidP="00C11380">
      <w:pPr>
        <w:spacing w:before="0" w:after="0" w:line="240" w:lineRule="auto"/>
      </w:pPr>
      <w:r>
        <w:br w:type="page"/>
      </w:r>
    </w:p>
    <w:p w14:paraId="718A1101" w14:textId="1847BC8B" w:rsidR="0089296B" w:rsidRDefault="003264CA">
      <w:pPr>
        <w:spacing w:before="0" w:after="0" w:line="240" w:lineRule="auto"/>
        <w:rPr>
          <w:rFonts w:cs="Arial"/>
          <w:noProof/>
        </w:rPr>
      </w:pPr>
      <w:r>
        <w:rPr>
          <w:rFonts w:cs="Arial"/>
          <w:noProof/>
        </w:rPr>
        <w:lastRenderedPageBreak/>
        <w:drawing>
          <wp:inline distT="0" distB="0" distL="0" distR="0" wp14:anchorId="1318E01D" wp14:editId="42CCCEBB">
            <wp:extent cx="5943600" cy="5859780"/>
            <wp:effectExtent l="0" t="0" r="0" b="7620"/>
            <wp:docPr id="88598394"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8394" name="Picture 4" descr="Chart, histo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5859780"/>
                    </a:xfrm>
                    <a:prstGeom prst="rect">
                      <a:avLst/>
                    </a:prstGeom>
                  </pic:spPr>
                </pic:pic>
              </a:graphicData>
            </a:graphic>
          </wp:inline>
        </w:drawing>
      </w:r>
    </w:p>
    <w:p w14:paraId="393C6F7F" w14:textId="187EF962" w:rsidR="005C5FF9" w:rsidRDefault="00F07233" w:rsidP="00C11380">
      <w:pPr>
        <w:pStyle w:val="BodyText"/>
        <w:spacing w:line="240" w:lineRule="auto"/>
      </w:pPr>
      <w:r>
        <w:t xml:space="preserve">Figure 6. </w:t>
      </w:r>
      <w:r w:rsidR="00D53463" w:rsidRPr="00154044">
        <w:rPr>
          <w:rFonts w:cs="Times New Roman"/>
        </w:rPr>
        <w:t>Salmon catch rates in July at the offshore test fishery site located west of Anchor Point,</w:t>
      </w:r>
      <w:r w:rsidR="00D53463">
        <w:rPr>
          <w:rFonts w:cs="Times New Roman"/>
        </w:rPr>
        <w:t xml:space="preserve"> </w:t>
      </w:r>
      <w:r w:rsidR="00D53463" w:rsidRPr="00154044">
        <w:rPr>
          <w:rFonts w:cs="Times New Roman"/>
        </w:rPr>
        <w:t xml:space="preserve">1979–2022. </w:t>
      </w:r>
      <w:r w:rsidR="005C5FF9">
        <w:br w:type="page"/>
      </w:r>
    </w:p>
    <w:p w14:paraId="0E66F1D0" w14:textId="6A4F6650" w:rsidR="0089296B" w:rsidRPr="0089296B" w:rsidRDefault="001975F9" w:rsidP="0089296B">
      <w:pPr>
        <w:spacing w:before="0" w:after="0" w:line="240" w:lineRule="auto"/>
      </w:pPr>
      <w:r>
        <w:rPr>
          <w:noProof/>
        </w:rPr>
        <w:lastRenderedPageBreak/>
        <w:drawing>
          <wp:inline distT="0" distB="0" distL="0" distR="0" wp14:anchorId="370CF419" wp14:editId="2FC8F6D2">
            <wp:extent cx="4382874" cy="4305869"/>
            <wp:effectExtent l="0" t="0" r="0" b="0"/>
            <wp:docPr id="113411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11988"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4392905" cy="4315723"/>
                    </a:xfrm>
                    <a:prstGeom prst="rect">
                      <a:avLst/>
                    </a:prstGeom>
                  </pic:spPr>
                </pic:pic>
              </a:graphicData>
            </a:graphic>
          </wp:inline>
        </w:drawing>
      </w:r>
    </w:p>
    <w:p w14:paraId="764A94A9" w14:textId="0BDD6109" w:rsidR="00F07233" w:rsidRDefault="00F07233" w:rsidP="00F07233">
      <w:pPr>
        <w:spacing w:before="0" w:after="0" w:line="240" w:lineRule="auto"/>
      </w:pPr>
      <w:r w:rsidRPr="0089296B">
        <w:t xml:space="preserve">Figure </w:t>
      </w:r>
      <w:r>
        <w:t xml:space="preserve">7. </w:t>
      </w:r>
      <w:r w:rsidR="00D53463">
        <w:t>Cook Inlet beluga whale abundance by age class, 2005–2017,</w:t>
      </w:r>
      <w:r w:rsidR="00D53463" w:rsidRPr="00B978B7">
        <w:t xml:space="preserve"> as estimated by our integrated population model.</w:t>
      </w:r>
    </w:p>
    <w:p w14:paraId="28FBA777" w14:textId="1E5777A8" w:rsidR="0089296B" w:rsidRPr="0089296B" w:rsidRDefault="0089296B" w:rsidP="0089296B">
      <w:pPr>
        <w:spacing w:before="0" w:after="0" w:line="240" w:lineRule="auto"/>
      </w:pPr>
    </w:p>
    <w:p w14:paraId="30D47575" w14:textId="59545499" w:rsidR="0089296B" w:rsidRDefault="0089296B">
      <w:pPr>
        <w:spacing w:before="0" w:after="0" w:line="240" w:lineRule="auto"/>
        <w:rPr>
          <w:rFonts w:cs="Arial"/>
        </w:rPr>
      </w:pPr>
    </w:p>
    <w:p w14:paraId="2B8BEFCD" w14:textId="77777777" w:rsidR="005C5FF9" w:rsidRDefault="005C5FF9">
      <w:pPr>
        <w:spacing w:before="0" w:after="0" w:line="240" w:lineRule="auto"/>
      </w:pPr>
      <w:r>
        <w:br w:type="page"/>
      </w:r>
    </w:p>
    <w:p w14:paraId="616C39C6" w14:textId="77777777" w:rsidR="00F07233" w:rsidRDefault="009E0E3B">
      <w:pPr>
        <w:spacing w:before="0" w:after="0" w:line="240" w:lineRule="auto"/>
      </w:pPr>
      <w:r>
        <w:rPr>
          <w:noProof/>
        </w:rPr>
        <w:lastRenderedPageBreak/>
        <w:drawing>
          <wp:inline distT="0" distB="0" distL="0" distR="0" wp14:anchorId="003D41BA" wp14:editId="122FC692">
            <wp:extent cx="5717512" cy="6064028"/>
            <wp:effectExtent l="0" t="0" r="0" b="0"/>
            <wp:docPr id="9903891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389119"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727364" cy="6074477"/>
                    </a:xfrm>
                    <a:prstGeom prst="rect">
                      <a:avLst/>
                    </a:prstGeom>
                  </pic:spPr>
                </pic:pic>
              </a:graphicData>
            </a:graphic>
          </wp:inline>
        </w:drawing>
      </w:r>
    </w:p>
    <w:p w14:paraId="479BA751" w14:textId="74AF68E6" w:rsidR="009E0E3B" w:rsidRDefault="00F07233" w:rsidP="00D53463">
      <w:pPr>
        <w:spacing w:before="0" w:after="0" w:line="240" w:lineRule="auto"/>
        <w:rPr>
          <w:rFonts w:cs="Arial"/>
        </w:rPr>
      </w:pPr>
      <w:r>
        <w:t xml:space="preserve">Figure 8. </w:t>
      </w:r>
      <w:r w:rsidR="00D53463" w:rsidRPr="00B978B7">
        <w:t>Annual</w:t>
      </w:r>
      <w:r w:rsidR="0093556E">
        <w:t xml:space="preserve"> adult</w:t>
      </w:r>
      <w:r w:rsidR="00D53463" w:rsidRPr="00B978B7">
        <w:t xml:space="preserve"> </w:t>
      </w:r>
      <w:r w:rsidR="0093556E">
        <w:t>female</w:t>
      </w:r>
      <w:r w:rsidR="00D53463" w:rsidRPr="00B978B7">
        <w:t xml:space="preserve"> reproduction rate of Cook Inlet beluga whales from 2005 to 2017, as estimated by our integrated population model.</w:t>
      </w:r>
      <w:r w:rsidR="009E0E3B">
        <w:rPr>
          <w:rFonts w:cs="Arial"/>
        </w:rPr>
        <w:br w:type="page"/>
      </w:r>
    </w:p>
    <w:p w14:paraId="770364C2" w14:textId="7D87BDD4" w:rsidR="005C5FF9" w:rsidRDefault="009E0E3B">
      <w:pPr>
        <w:spacing w:before="0" w:after="0" w:line="240" w:lineRule="auto"/>
        <w:rPr>
          <w:rFonts w:cs="Arial"/>
        </w:rPr>
      </w:pPr>
      <w:r>
        <w:rPr>
          <w:rFonts w:cs="Arial"/>
          <w:noProof/>
        </w:rPr>
        <w:lastRenderedPageBreak/>
        <w:drawing>
          <wp:inline distT="0" distB="0" distL="0" distR="0" wp14:anchorId="5B8A708A" wp14:editId="217B1AA9">
            <wp:extent cx="5677319" cy="6021399"/>
            <wp:effectExtent l="0" t="0" r="0" b="0"/>
            <wp:docPr id="19136223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22340" name="Picture 13"/>
                    <pic:cNvPicPr/>
                  </pic:nvPicPr>
                  <pic:blipFill>
                    <a:blip r:embed="rId33">
                      <a:extLst>
                        <a:ext uri="{28A0092B-C50C-407E-A947-70E740481C1C}">
                          <a14:useLocalDpi xmlns:a14="http://schemas.microsoft.com/office/drawing/2010/main" val="0"/>
                        </a:ext>
                      </a:extLst>
                    </a:blip>
                    <a:stretch>
                      <a:fillRect/>
                    </a:stretch>
                  </pic:blipFill>
                  <pic:spPr>
                    <a:xfrm>
                      <a:off x="0" y="0"/>
                      <a:ext cx="5684672" cy="6029197"/>
                    </a:xfrm>
                    <a:prstGeom prst="rect">
                      <a:avLst/>
                    </a:prstGeom>
                  </pic:spPr>
                </pic:pic>
              </a:graphicData>
            </a:graphic>
          </wp:inline>
        </w:drawing>
      </w:r>
    </w:p>
    <w:p w14:paraId="18E0A978" w14:textId="3B062BAA" w:rsidR="00F07233" w:rsidRDefault="00F07233" w:rsidP="00F07233">
      <w:pPr>
        <w:spacing w:before="0" w:after="0" w:line="240" w:lineRule="auto"/>
        <w:rPr>
          <w:rFonts w:cs="Arial"/>
        </w:rPr>
      </w:pPr>
      <w:r>
        <w:rPr>
          <w:rFonts w:cs="Arial"/>
        </w:rPr>
        <w:t xml:space="preserve">Figure 9. </w:t>
      </w:r>
      <w:r w:rsidR="00D53463" w:rsidRPr="00D53463">
        <w:rPr>
          <w:rFonts w:cs="Arial"/>
        </w:rPr>
        <w:t xml:space="preserve"> </w:t>
      </w:r>
      <w:proofErr w:type="gramStart"/>
      <w:r w:rsidR="00D53463" w:rsidRPr="00B978B7">
        <w:rPr>
          <w:rFonts w:cs="Arial"/>
        </w:rPr>
        <w:t>Annual</w:t>
      </w:r>
      <w:proofErr w:type="gramEnd"/>
      <w:r w:rsidR="00D53463" w:rsidRPr="00B978B7">
        <w:rPr>
          <w:rFonts w:cs="Arial"/>
        </w:rPr>
        <w:t xml:space="preserve"> survival rate of Cook Inlet beluga whales across all age classes from 2005 to 2017, as estimated by our integrated population model.</w:t>
      </w:r>
    </w:p>
    <w:p w14:paraId="68C009E9" w14:textId="77777777" w:rsidR="00435862" w:rsidRDefault="00435862" w:rsidP="00435862">
      <w:pPr>
        <w:spacing w:before="0" w:after="0" w:line="240" w:lineRule="auto"/>
      </w:pPr>
      <w:r>
        <w:br w:type="page"/>
      </w:r>
    </w:p>
    <w:p w14:paraId="512E9880" w14:textId="77777777" w:rsidR="00F07233" w:rsidRDefault="00435862" w:rsidP="00435862">
      <w:pPr>
        <w:spacing w:before="0" w:after="0" w:line="240" w:lineRule="auto"/>
      </w:pPr>
      <w:r>
        <w:rPr>
          <w:noProof/>
        </w:rPr>
        <w:lastRenderedPageBreak/>
        <w:drawing>
          <wp:inline distT="0" distB="0" distL="0" distR="0" wp14:anchorId="51BB0C2A" wp14:editId="0FCE788F">
            <wp:extent cx="5943600" cy="5952490"/>
            <wp:effectExtent l="0" t="0" r="0" b="0"/>
            <wp:docPr id="844384119"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84119" name="Picture 6" descr="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5952490"/>
                    </a:xfrm>
                    <a:prstGeom prst="rect">
                      <a:avLst/>
                    </a:prstGeom>
                  </pic:spPr>
                </pic:pic>
              </a:graphicData>
            </a:graphic>
          </wp:inline>
        </w:drawing>
      </w:r>
    </w:p>
    <w:p w14:paraId="675F5998" w14:textId="73ADC37A" w:rsidR="00F07233" w:rsidRDefault="00F07233" w:rsidP="00F07233">
      <w:pPr>
        <w:spacing w:before="0" w:after="0" w:line="240" w:lineRule="auto"/>
      </w:pPr>
      <w:r>
        <w:t xml:space="preserve">Figure 10. </w:t>
      </w:r>
      <w:r w:rsidR="00D53463" w:rsidRPr="00154044">
        <w:t>Biomass of salmon by species</w:t>
      </w:r>
      <w:r w:rsidR="00D53463">
        <w:t xml:space="preserve"> and</w:t>
      </w:r>
      <w:r w:rsidR="00D53463" w:rsidRPr="00154044">
        <w:t xml:space="preserve"> district</w:t>
      </w:r>
      <w:r w:rsidR="00D53463">
        <w:t xml:space="preserve"> from 2005 to 2017</w:t>
      </w:r>
      <w:r w:rsidR="00D53463" w:rsidRPr="00154044">
        <w:t>, used as indices</w:t>
      </w:r>
      <w:r w:rsidR="00D53463" w:rsidRPr="00EC610A">
        <w:t xml:space="preserve"> of prey availability for </w:t>
      </w:r>
      <w:r w:rsidR="00D53463" w:rsidRPr="00154044">
        <w:t xml:space="preserve">beluga whales </w:t>
      </w:r>
      <w:r w:rsidR="00D53463" w:rsidRPr="00EC610A">
        <w:t>in Upper Cook Inlet.</w:t>
      </w:r>
      <w:r w:rsidR="00D53463">
        <w:t xml:space="preserve"> </w:t>
      </w:r>
    </w:p>
    <w:p w14:paraId="1796006D" w14:textId="77777777" w:rsidR="0058436D" w:rsidRPr="00C11380" w:rsidRDefault="0058436D">
      <w:pPr>
        <w:spacing w:before="0" w:after="0" w:line="240" w:lineRule="auto"/>
      </w:pPr>
      <w:r>
        <w:rPr>
          <w:bCs/>
          <w:sz w:val="18"/>
          <w:szCs w:val="18"/>
        </w:rPr>
        <w:br w:type="page"/>
      </w:r>
    </w:p>
    <w:p w14:paraId="7565AAFC" w14:textId="3B201C84" w:rsidR="00042F3F" w:rsidRDefault="0058436D" w:rsidP="00E52B94">
      <w:pPr>
        <w:pStyle w:val="BodyText"/>
        <w:rPr>
          <w:rFonts w:cs="Times New Roman"/>
          <w:b/>
          <w:sz w:val="18"/>
          <w:szCs w:val="18"/>
        </w:rPr>
      </w:pPr>
      <w:r>
        <w:rPr>
          <w:rFonts w:cs="Times New Roman"/>
          <w:b/>
          <w:noProof/>
          <w:sz w:val="18"/>
          <w:szCs w:val="18"/>
        </w:rPr>
        <w:lastRenderedPageBreak/>
        <w:drawing>
          <wp:inline distT="0" distB="0" distL="0" distR="0" wp14:anchorId="1F171466" wp14:editId="004A1FED">
            <wp:extent cx="5943600" cy="5533129"/>
            <wp:effectExtent l="0" t="0" r="0" b="0"/>
            <wp:docPr id="12797580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58019" name="Picture 10"/>
                    <pic:cNvPicPr/>
                  </pic:nvPicPr>
                  <pic:blipFill>
                    <a:blip r:embed="rId35">
                      <a:extLst>
                        <a:ext uri="{28A0092B-C50C-407E-A947-70E740481C1C}">
                          <a14:useLocalDpi xmlns:a14="http://schemas.microsoft.com/office/drawing/2010/main" val="0"/>
                        </a:ext>
                      </a:extLst>
                    </a:blip>
                    <a:stretch>
                      <a:fillRect/>
                    </a:stretch>
                  </pic:blipFill>
                  <pic:spPr>
                    <a:xfrm>
                      <a:off x="0" y="0"/>
                      <a:ext cx="5943600" cy="5533129"/>
                    </a:xfrm>
                    <a:prstGeom prst="rect">
                      <a:avLst/>
                    </a:prstGeom>
                  </pic:spPr>
                </pic:pic>
              </a:graphicData>
            </a:graphic>
          </wp:inline>
        </w:drawing>
      </w:r>
    </w:p>
    <w:p w14:paraId="03EDDF46" w14:textId="51CF6071" w:rsidR="000E0BB6" w:rsidRDefault="000E0BB6" w:rsidP="000E0BB6">
      <w:pPr>
        <w:spacing w:before="0" w:after="0" w:line="240" w:lineRule="auto"/>
        <w:rPr>
          <w:rFonts w:cs="Arial"/>
        </w:rPr>
      </w:pPr>
      <w:r>
        <w:rPr>
          <w:rFonts w:cs="Arial"/>
        </w:rPr>
        <w:t>Figure 11. Inverse cumulative distribution functions showing our level of confidence that the Pearson correlation between the biomass of select salmon runs and CIBWs</w:t>
      </w:r>
      <w:r w:rsidR="003C125F">
        <w:rPr>
          <w:rFonts w:cs="Arial"/>
        </w:rPr>
        <w:t>’</w:t>
      </w:r>
      <w:r>
        <w:rPr>
          <w:rFonts w:cs="Arial"/>
        </w:rPr>
        <w:t xml:space="preserve"> rate of reproduction the next year exceeds a</w:t>
      </w:r>
      <w:r w:rsidR="00D53463">
        <w:rPr>
          <w:rFonts w:cs="Arial"/>
        </w:rPr>
        <w:t>ny</w:t>
      </w:r>
      <w:r>
        <w:rPr>
          <w:rFonts w:cs="Arial"/>
        </w:rPr>
        <w:t xml:space="preserve"> </w:t>
      </w:r>
      <w:r w:rsidR="00407038">
        <w:rPr>
          <w:rFonts w:cs="Arial"/>
        </w:rPr>
        <w:t>value</w:t>
      </w:r>
      <w:r>
        <w:rPr>
          <w:rFonts w:cs="Arial"/>
        </w:rPr>
        <w:t xml:space="preserve">. </w:t>
      </w:r>
    </w:p>
    <w:p w14:paraId="579B38D9" w14:textId="77777777" w:rsidR="000E0BB6" w:rsidRDefault="000E0BB6" w:rsidP="000E0BB6">
      <w:pPr>
        <w:spacing w:before="0" w:after="0" w:line="240" w:lineRule="auto"/>
        <w:rPr>
          <w:rFonts w:cs="Arial"/>
        </w:rPr>
      </w:pPr>
    </w:p>
    <w:p w14:paraId="433228A4" w14:textId="0A19E3E8" w:rsidR="000E0BB6" w:rsidRPr="00E52B94" w:rsidRDefault="003C125F" w:rsidP="00C11380">
      <w:pPr>
        <w:pStyle w:val="BodyText"/>
        <w:spacing w:line="240" w:lineRule="auto"/>
        <w:rPr>
          <w:rFonts w:cs="Times New Roman"/>
          <w:b/>
          <w:sz w:val="18"/>
          <w:szCs w:val="18"/>
        </w:rPr>
      </w:pPr>
      <w:r w:rsidRPr="00C11380">
        <w:rPr>
          <w:sz w:val="18"/>
          <w:szCs w:val="18"/>
        </w:rPr>
        <w:t>Note: The value in the top right corner indicates the confidence level that the two variables are positively correlated (i.e., the probability that the Pearson correlation between the biomass of select salmon runs and CIBW</w:t>
      </w:r>
      <w:r w:rsidRPr="00D53463">
        <w:rPr>
          <w:sz w:val="18"/>
          <w:szCs w:val="18"/>
        </w:rPr>
        <w:t>s’</w:t>
      </w:r>
      <w:r w:rsidRPr="00C11380">
        <w:rPr>
          <w:sz w:val="18"/>
          <w:szCs w:val="18"/>
        </w:rPr>
        <w:t xml:space="preserve"> reproduction rates in the following year </w:t>
      </w:r>
      <w:r w:rsidRPr="00D53463">
        <w:rPr>
          <w:sz w:val="18"/>
          <w:szCs w:val="18"/>
        </w:rPr>
        <w:t>exceeds</w:t>
      </w:r>
      <w:r w:rsidRPr="00C11380">
        <w:rPr>
          <w:sz w:val="18"/>
          <w:szCs w:val="18"/>
        </w:rPr>
        <w:t xml:space="preserve"> zero).</w:t>
      </w:r>
    </w:p>
    <w:p w14:paraId="5C591697" w14:textId="77777777" w:rsidR="0089296B" w:rsidRDefault="0089296B">
      <w:pPr>
        <w:spacing w:before="0" w:after="0" w:line="240" w:lineRule="auto"/>
        <w:rPr>
          <w:rFonts w:cs="Arial"/>
        </w:rPr>
      </w:pPr>
      <w:r>
        <w:rPr>
          <w:rFonts w:cs="Arial"/>
        </w:rPr>
        <w:br w:type="page"/>
      </w:r>
    </w:p>
    <w:p w14:paraId="7679DE98" w14:textId="76E29AA8" w:rsidR="0058436D" w:rsidRDefault="0058436D">
      <w:pPr>
        <w:spacing w:before="0" w:after="0" w:line="240" w:lineRule="auto"/>
        <w:rPr>
          <w:bCs/>
          <w:sz w:val="18"/>
          <w:szCs w:val="18"/>
        </w:rPr>
      </w:pPr>
      <w:bookmarkStart w:id="73" w:name="_Hlk175318239"/>
    </w:p>
    <w:p w14:paraId="1BA7D547" w14:textId="6E541EEE" w:rsidR="00BE0207" w:rsidRPr="00E52B94" w:rsidRDefault="0058436D" w:rsidP="00E52B94">
      <w:pPr>
        <w:pStyle w:val="BodyText"/>
        <w:rPr>
          <w:rFonts w:cs="Times New Roman"/>
          <w:bCs/>
          <w:sz w:val="18"/>
          <w:szCs w:val="18"/>
        </w:rPr>
      </w:pPr>
      <w:r>
        <w:rPr>
          <w:rFonts w:cs="Times New Roman"/>
          <w:bCs/>
          <w:noProof/>
          <w:sz w:val="18"/>
          <w:szCs w:val="18"/>
        </w:rPr>
        <w:drawing>
          <wp:inline distT="0" distB="0" distL="0" distR="0" wp14:anchorId="6124EEFA" wp14:editId="49AD3A73">
            <wp:extent cx="5943600" cy="5533129"/>
            <wp:effectExtent l="0" t="0" r="0" b="0"/>
            <wp:docPr id="2846143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14345" name="Picture 11"/>
                    <pic:cNvPicPr/>
                  </pic:nvPicPr>
                  <pic:blipFill>
                    <a:blip r:embed="rId36">
                      <a:extLst>
                        <a:ext uri="{28A0092B-C50C-407E-A947-70E740481C1C}">
                          <a14:useLocalDpi xmlns:a14="http://schemas.microsoft.com/office/drawing/2010/main" val="0"/>
                        </a:ext>
                      </a:extLst>
                    </a:blip>
                    <a:stretch>
                      <a:fillRect/>
                    </a:stretch>
                  </pic:blipFill>
                  <pic:spPr>
                    <a:xfrm>
                      <a:off x="0" y="0"/>
                      <a:ext cx="5943600" cy="5533129"/>
                    </a:xfrm>
                    <a:prstGeom prst="rect">
                      <a:avLst/>
                    </a:prstGeom>
                  </pic:spPr>
                </pic:pic>
              </a:graphicData>
            </a:graphic>
          </wp:inline>
        </w:drawing>
      </w:r>
    </w:p>
    <w:bookmarkEnd w:id="0"/>
    <w:bookmarkEnd w:id="73"/>
    <w:p w14:paraId="583D6D6C" w14:textId="25C4C0B9" w:rsidR="000E0BB6" w:rsidRDefault="000E0BB6" w:rsidP="000E0BB6">
      <w:pPr>
        <w:spacing w:before="0" w:after="0" w:line="240" w:lineRule="auto"/>
        <w:rPr>
          <w:rFonts w:cs="Arial"/>
        </w:rPr>
      </w:pPr>
      <w:r>
        <w:rPr>
          <w:rFonts w:cs="Arial"/>
        </w:rPr>
        <w:t>Figure 12. Inverse cumulative distribution functions showing our level of confidence that the Pearson correlation between the biomass of select salmon runs and CIBWs</w:t>
      </w:r>
      <w:r w:rsidR="003C125F">
        <w:rPr>
          <w:rFonts w:cs="Arial"/>
        </w:rPr>
        <w:t>’</w:t>
      </w:r>
      <w:r>
        <w:rPr>
          <w:rFonts w:cs="Arial"/>
        </w:rPr>
        <w:t xml:space="preserve"> rate of survival to next year exceeds a</w:t>
      </w:r>
      <w:r w:rsidR="00D53463">
        <w:rPr>
          <w:rFonts w:cs="Arial"/>
        </w:rPr>
        <w:t>ny</w:t>
      </w:r>
      <w:r>
        <w:rPr>
          <w:rFonts w:cs="Arial"/>
        </w:rPr>
        <w:t xml:space="preserve"> </w:t>
      </w:r>
      <w:r w:rsidR="00407038">
        <w:rPr>
          <w:rFonts w:cs="Arial"/>
        </w:rPr>
        <w:t>value</w:t>
      </w:r>
      <w:r>
        <w:rPr>
          <w:rFonts w:cs="Arial"/>
        </w:rPr>
        <w:t xml:space="preserve">. </w:t>
      </w:r>
    </w:p>
    <w:p w14:paraId="396EBB86" w14:textId="77777777" w:rsidR="000E0BB6" w:rsidRDefault="000E0BB6" w:rsidP="000E0BB6">
      <w:pPr>
        <w:spacing w:before="0" w:after="0" w:line="240" w:lineRule="auto"/>
        <w:rPr>
          <w:rFonts w:cs="Arial"/>
        </w:rPr>
      </w:pPr>
    </w:p>
    <w:p w14:paraId="0EA2CC32" w14:textId="77777777" w:rsidR="00171F8D" w:rsidRDefault="000E0BB6">
      <w:pPr>
        <w:pStyle w:val="BodyText"/>
        <w:spacing w:line="240" w:lineRule="auto"/>
        <w:rPr>
          <w:rFonts w:cs="Times New Roman"/>
          <w:bCs/>
          <w:sz w:val="18"/>
          <w:szCs w:val="18"/>
        </w:rPr>
      </w:pPr>
      <w:r w:rsidRPr="00C11380">
        <w:rPr>
          <w:sz w:val="18"/>
        </w:rPr>
        <w:t xml:space="preserve">Note: </w:t>
      </w:r>
      <w:r w:rsidRPr="00E52B94">
        <w:rPr>
          <w:rFonts w:cs="Times New Roman"/>
          <w:bCs/>
          <w:sz w:val="18"/>
          <w:szCs w:val="18"/>
        </w:rPr>
        <w:t xml:space="preserve">The value in the top right corner </w:t>
      </w:r>
      <w:r w:rsidR="003C125F" w:rsidRPr="00B17AD9">
        <w:rPr>
          <w:rFonts w:cs="Times New Roman"/>
          <w:bCs/>
          <w:sz w:val="18"/>
          <w:szCs w:val="18"/>
        </w:rPr>
        <w:t xml:space="preserve">indicates the confidence level that the two variables are positively correlated (i.e., the probability that the Pearson correlation between the biomass of select salmon runs and </w:t>
      </w:r>
      <w:r w:rsidR="003C125F" w:rsidRPr="00C11380">
        <w:rPr>
          <w:rFonts w:cs="Times New Roman"/>
          <w:bCs/>
          <w:sz w:val="18"/>
          <w:szCs w:val="18"/>
        </w:rPr>
        <w:t>CIBWs’ rate of survival to next year exceeds zero</w:t>
      </w:r>
      <w:r w:rsidR="003C125F" w:rsidRPr="00B17AD9">
        <w:rPr>
          <w:rFonts w:cs="Times New Roman"/>
          <w:bCs/>
          <w:sz w:val="18"/>
          <w:szCs w:val="18"/>
        </w:rPr>
        <w:t>).</w:t>
      </w:r>
    </w:p>
    <w:p w14:paraId="52E7817B" w14:textId="77777777" w:rsidR="00171F8D" w:rsidRDefault="00171F8D">
      <w:pPr>
        <w:spacing w:before="0" w:after="0" w:line="240" w:lineRule="auto"/>
        <w:rPr>
          <w:bCs/>
          <w:sz w:val="18"/>
          <w:szCs w:val="18"/>
        </w:rPr>
      </w:pPr>
      <w:r>
        <w:rPr>
          <w:bCs/>
          <w:sz w:val="18"/>
          <w:szCs w:val="18"/>
        </w:rPr>
        <w:br w:type="page"/>
      </w:r>
    </w:p>
    <w:p w14:paraId="681CC923" w14:textId="27490B80" w:rsidR="000E0BB6" w:rsidRDefault="00171F8D" w:rsidP="00C11380">
      <w:pPr>
        <w:pStyle w:val="BodyText"/>
        <w:spacing w:line="240" w:lineRule="auto"/>
        <w:jc w:val="center"/>
        <w:rPr>
          <w:rFonts w:cs="Times New Roman"/>
          <w:bCs/>
          <w:sz w:val="18"/>
          <w:szCs w:val="18"/>
        </w:rPr>
      </w:pPr>
      <w:r>
        <w:rPr>
          <w:rFonts w:cs="Times New Roman"/>
          <w:bCs/>
          <w:noProof/>
          <w:sz w:val="18"/>
          <w:szCs w:val="18"/>
        </w:rPr>
        <w:lastRenderedPageBreak/>
        <w:drawing>
          <wp:inline distT="0" distB="0" distL="0" distR="0" wp14:anchorId="7AAD61DE" wp14:editId="2C27A37D">
            <wp:extent cx="5093764" cy="6266874"/>
            <wp:effectExtent l="0" t="0" r="0" b="635"/>
            <wp:docPr id="581573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73718"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5093764" cy="6266874"/>
                    </a:xfrm>
                    <a:prstGeom prst="rect">
                      <a:avLst/>
                    </a:prstGeom>
                  </pic:spPr>
                </pic:pic>
              </a:graphicData>
            </a:graphic>
          </wp:inline>
        </w:drawing>
      </w:r>
    </w:p>
    <w:p w14:paraId="27F8FE92" w14:textId="77777777" w:rsidR="00C5090B" w:rsidRDefault="00C5090B">
      <w:pPr>
        <w:spacing w:before="0" w:after="0" w:line="240" w:lineRule="auto"/>
        <w:rPr>
          <w:rFonts w:cs="Arial"/>
        </w:rPr>
      </w:pPr>
    </w:p>
    <w:p w14:paraId="2D3234C9" w14:textId="77777777" w:rsidR="00E857D5" w:rsidRDefault="00C5090B">
      <w:pPr>
        <w:spacing w:before="0" w:after="0" w:line="240" w:lineRule="auto"/>
        <w:rPr>
          <w:rFonts w:cs="Arial"/>
        </w:rPr>
      </w:pPr>
      <w:r>
        <w:rPr>
          <w:rFonts w:cs="Arial"/>
        </w:rPr>
        <w:t xml:space="preserve">Figure 13. </w:t>
      </w:r>
      <w:r w:rsidRPr="00C5090B">
        <w:rPr>
          <w:rFonts w:cs="Arial"/>
        </w:rPr>
        <w:t xml:space="preserve">Distribution of anadromous rivers surrounding Cook Inlet. </w:t>
      </w:r>
    </w:p>
    <w:p w14:paraId="1872F7D0" w14:textId="77777777" w:rsidR="00E857D5" w:rsidRDefault="00E857D5">
      <w:pPr>
        <w:spacing w:before="0" w:after="0" w:line="240" w:lineRule="auto"/>
        <w:rPr>
          <w:rFonts w:cs="Arial"/>
        </w:rPr>
      </w:pPr>
    </w:p>
    <w:p w14:paraId="5C9EEB24" w14:textId="71A5A54C" w:rsidR="00171F8D" w:rsidRDefault="00E857D5">
      <w:pPr>
        <w:spacing w:before="0" w:after="0" w:line="240" w:lineRule="auto"/>
        <w:rPr>
          <w:rFonts w:cs="Arial"/>
        </w:rPr>
      </w:pPr>
      <w:r w:rsidRPr="00C11380">
        <w:rPr>
          <w:bCs/>
          <w:sz w:val="18"/>
          <w:szCs w:val="18"/>
        </w:rPr>
        <w:t xml:space="preserve">Note: </w:t>
      </w:r>
      <w:r w:rsidR="00C5090B" w:rsidRPr="00C11380">
        <w:rPr>
          <w:bCs/>
          <w:sz w:val="18"/>
          <w:szCs w:val="18"/>
        </w:rPr>
        <w:t>The size of the red circles at river mouths is proportional to the total length of anadromous rivers listed in ADF&amp;G’s Anadromous Waters Catalog</w:t>
      </w:r>
      <w:r w:rsidRPr="00C11380">
        <w:rPr>
          <w:bCs/>
          <w:sz w:val="18"/>
          <w:szCs w:val="18"/>
        </w:rPr>
        <w:t xml:space="preserve"> (Giefer and Graziano, 2023)</w:t>
      </w:r>
      <w:r w:rsidR="00C5090B" w:rsidRPr="00C11380">
        <w:rPr>
          <w:bCs/>
          <w:sz w:val="18"/>
          <w:szCs w:val="18"/>
        </w:rPr>
        <w:t xml:space="preserve"> that flow into each respective river mouth.</w:t>
      </w:r>
      <w:r w:rsidR="00171F8D">
        <w:rPr>
          <w:rFonts w:cs="Arial"/>
        </w:rPr>
        <w:br w:type="page"/>
      </w:r>
    </w:p>
    <w:p w14:paraId="1744BB37" w14:textId="4CE67D19" w:rsidR="00895176" w:rsidRDefault="00171F8D" w:rsidP="00C11380">
      <w:pPr>
        <w:spacing w:before="0" w:after="0" w:line="240" w:lineRule="auto"/>
        <w:jc w:val="center"/>
        <w:rPr>
          <w:rFonts w:cs="Arial"/>
        </w:rPr>
      </w:pPr>
      <w:r>
        <w:rPr>
          <w:rFonts w:cs="Arial"/>
          <w:noProof/>
        </w:rPr>
        <w:lastRenderedPageBreak/>
        <w:drawing>
          <wp:inline distT="0" distB="0" distL="0" distR="0" wp14:anchorId="415A1328" wp14:editId="7DC1C6B4">
            <wp:extent cx="5101617" cy="6351784"/>
            <wp:effectExtent l="0" t="0" r="3810" b="0"/>
            <wp:docPr id="3579374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37438" name="Picture 2"/>
                    <pic:cNvPicPr/>
                  </pic:nvPicPr>
                  <pic:blipFill>
                    <a:blip r:embed="rId38">
                      <a:extLst>
                        <a:ext uri="{28A0092B-C50C-407E-A947-70E740481C1C}">
                          <a14:useLocalDpi xmlns:a14="http://schemas.microsoft.com/office/drawing/2010/main" val="0"/>
                        </a:ext>
                      </a:extLst>
                    </a:blip>
                    <a:stretch>
                      <a:fillRect/>
                    </a:stretch>
                  </pic:blipFill>
                  <pic:spPr>
                    <a:xfrm>
                      <a:off x="0" y="0"/>
                      <a:ext cx="5101617" cy="6351784"/>
                    </a:xfrm>
                    <a:prstGeom prst="rect">
                      <a:avLst/>
                    </a:prstGeom>
                  </pic:spPr>
                </pic:pic>
              </a:graphicData>
            </a:graphic>
          </wp:inline>
        </w:drawing>
      </w:r>
    </w:p>
    <w:p w14:paraId="3C79237C" w14:textId="77777777" w:rsidR="00C5090B" w:rsidRDefault="00C5090B" w:rsidP="00A912C7">
      <w:pPr>
        <w:spacing w:before="0" w:after="0" w:line="240" w:lineRule="auto"/>
        <w:rPr>
          <w:rFonts w:cs="Arial"/>
        </w:rPr>
      </w:pPr>
    </w:p>
    <w:p w14:paraId="2EC03EE5" w14:textId="77777777" w:rsidR="00E857D5" w:rsidRDefault="00C5090B" w:rsidP="00A912C7">
      <w:pPr>
        <w:spacing w:before="0" w:after="0" w:line="240" w:lineRule="auto"/>
        <w:rPr>
          <w:rFonts w:cs="Arial"/>
        </w:rPr>
      </w:pPr>
      <w:r>
        <w:rPr>
          <w:rFonts w:cs="Arial"/>
        </w:rPr>
        <w:t xml:space="preserve">Figure 14. </w:t>
      </w:r>
      <w:r w:rsidRPr="00C5090B">
        <w:rPr>
          <w:rFonts w:cs="Arial"/>
        </w:rPr>
        <w:t xml:space="preserve">Distribution of anadromous </w:t>
      </w:r>
      <w:r>
        <w:rPr>
          <w:rFonts w:cs="Arial"/>
        </w:rPr>
        <w:t>lakes</w:t>
      </w:r>
      <w:r w:rsidRPr="00C5090B">
        <w:rPr>
          <w:rFonts w:cs="Arial"/>
        </w:rPr>
        <w:t xml:space="preserve"> surrounding Cook Inlet. </w:t>
      </w:r>
    </w:p>
    <w:p w14:paraId="4CF096AE" w14:textId="77777777" w:rsidR="00E857D5" w:rsidRDefault="00E857D5" w:rsidP="00A912C7">
      <w:pPr>
        <w:spacing w:before="0" w:after="0" w:line="240" w:lineRule="auto"/>
        <w:rPr>
          <w:rFonts w:cs="Arial"/>
        </w:rPr>
      </w:pPr>
    </w:p>
    <w:p w14:paraId="72DE78E9" w14:textId="0219E446" w:rsidR="00F77844" w:rsidRDefault="00E857D5" w:rsidP="00A912C7">
      <w:pPr>
        <w:spacing w:before="0" w:after="0" w:line="240" w:lineRule="auto"/>
        <w:rPr>
          <w:bCs/>
          <w:sz w:val="18"/>
          <w:szCs w:val="18"/>
        </w:rPr>
      </w:pPr>
      <w:r w:rsidRPr="00C11380">
        <w:rPr>
          <w:bCs/>
          <w:sz w:val="18"/>
          <w:szCs w:val="18"/>
        </w:rPr>
        <w:t xml:space="preserve">Note: </w:t>
      </w:r>
      <w:r w:rsidR="00C5090B" w:rsidRPr="00C11380">
        <w:rPr>
          <w:bCs/>
          <w:sz w:val="18"/>
          <w:szCs w:val="18"/>
        </w:rPr>
        <w:t>The size of the red circles at river mouths is proportional to the total area of anadromous lakes listed in ADF&amp;G’s Anadromous Waters Catalog</w:t>
      </w:r>
      <w:r w:rsidRPr="00C11380">
        <w:rPr>
          <w:bCs/>
          <w:sz w:val="18"/>
          <w:szCs w:val="18"/>
        </w:rPr>
        <w:t xml:space="preserve"> (Giefer and Graziano, 2023)</w:t>
      </w:r>
      <w:r w:rsidR="00C5090B" w:rsidRPr="00C11380">
        <w:rPr>
          <w:bCs/>
          <w:sz w:val="18"/>
          <w:szCs w:val="18"/>
        </w:rPr>
        <w:t xml:space="preserve"> that flow into each respective river mouth.</w:t>
      </w:r>
    </w:p>
    <w:p w14:paraId="36571068" w14:textId="77777777" w:rsidR="00F77844" w:rsidRDefault="00F77844">
      <w:pPr>
        <w:spacing w:before="0" w:after="0" w:line="240" w:lineRule="auto"/>
        <w:rPr>
          <w:bCs/>
          <w:sz w:val="18"/>
          <w:szCs w:val="18"/>
        </w:rPr>
      </w:pPr>
      <w:r>
        <w:rPr>
          <w:bCs/>
          <w:sz w:val="18"/>
          <w:szCs w:val="18"/>
        </w:rPr>
        <w:br w:type="page"/>
      </w:r>
    </w:p>
    <w:p w14:paraId="62F95BE4" w14:textId="77777777" w:rsidR="00F77844" w:rsidRDefault="00F77844" w:rsidP="00F77844">
      <w:r>
        <w:rPr>
          <w:noProof/>
        </w:rPr>
        <w:lastRenderedPageBreak/>
        <w:drawing>
          <wp:inline distT="0" distB="0" distL="0" distR="0" wp14:anchorId="2A542714" wp14:editId="2F883A19">
            <wp:extent cx="5619750" cy="4600516"/>
            <wp:effectExtent l="0" t="0" r="0" b="0"/>
            <wp:docPr id="18175084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08406" name="Picture 2"/>
                    <pic:cNvPicPr/>
                  </pic:nvPicPr>
                  <pic:blipFill>
                    <a:blip r:embed="rId39">
                      <a:extLst>
                        <a:ext uri="{28A0092B-C50C-407E-A947-70E740481C1C}">
                          <a14:useLocalDpi xmlns:a14="http://schemas.microsoft.com/office/drawing/2010/main" val="0"/>
                        </a:ext>
                      </a:extLst>
                    </a:blip>
                    <a:stretch>
                      <a:fillRect/>
                    </a:stretch>
                  </pic:blipFill>
                  <pic:spPr>
                    <a:xfrm>
                      <a:off x="0" y="0"/>
                      <a:ext cx="5628849" cy="4607965"/>
                    </a:xfrm>
                    <a:prstGeom prst="rect">
                      <a:avLst/>
                    </a:prstGeom>
                  </pic:spPr>
                </pic:pic>
              </a:graphicData>
            </a:graphic>
          </wp:inline>
        </w:drawing>
      </w:r>
    </w:p>
    <w:p w14:paraId="2F058707" w14:textId="374AC789" w:rsidR="00C5090B" w:rsidRPr="00C11380" w:rsidRDefault="00F77844" w:rsidP="00F77844">
      <w:pPr>
        <w:spacing w:before="0" w:after="0" w:line="240" w:lineRule="auto"/>
        <w:rPr>
          <w:bCs/>
          <w:sz w:val="18"/>
          <w:szCs w:val="18"/>
        </w:rPr>
      </w:pPr>
      <w:commentRangeStart w:id="74"/>
      <w:commentRangeStart w:id="75"/>
      <w:r w:rsidRPr="00E97E81">
        <w:t xml:space="preserve">Figure </w:t>
      </w:r>
      <w:r>
        <w:t>15</w:t>
      </w:r>
      <w:commentRangeEnd w:id="74"/>
      <w:r w:rsidR="00BB276E">
        <w:rPr>
          <w:rStyle w:val="CommentReference"/>
        </w:rPr>
        <w:commentReference w:id="74"/>
      </w:r>
      <w:commentRangeEnd w:id="75"/>
      <w:r w:rsidR="00E41CFB">
        <w:rPr>
          <w:rStyle w:val="CommentReference"/>
        </w:rPr>
        <w:commentReference w:id="75"/>
      </w:r>
      <w:r w:rsidRPr="00E97E81">
        <w:t>. The annual biomass of select CIBW prey species in major rivers within Upper Cook Inlet.</w:t>
      </w:r>
    </w:p>
    <w:sectPr w:rsidR="00C5090B" w:rsidRPr="00C11380" w:rsidSect="00B365C3">
      <w:headerReference w:type="default" r:id="rId40"/>
      <w:footerReference w:type="default" r:id="rId41"/>
      <w:pgSz w:w="12240" w:h="15840" w:code="1"/>
      <w:pgMar w:top="1440" w:right="1440" w:bottom="1440" w:left="1440" w:header="720" w:footer="720" w:gutter="0"/>
      <w:lnNumType w:countBy="1" w:restart="continuous"/>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0" w:author="Krenz, Chris J (DFG)" w:date="2025-03-16T16:41:00Z" w:initials="CK">
    <w:p w14:paraId="292D8811" w14:textId="77777777" w:rsidR="003866E6" w:rsidRDefault="00DB2651" w:rsidP="003866E6">
      <w:pPr>
        <w:pStyle w:val="CommentText"/>
      </w:pPr>
      <w:r>
        <w:rPr>
          <w:rStyle w:val="CommentReference"/>
        </w:rPr>
        <w:annotationRef/>
      </w:r>
      <w:r w:rsidR="003866E6">
        <w:t>Same as previous bullet except 2005 instead of 2006. Is this supposed to be the Susitna?</w:t>
      </w:r>
    </w:p>
  </w:comment>
  <w:comment w:id="21" w:author="Bernard, Jordan W (DFG)" w:date="2025-03-17T13:45:00Z" w:initials="JB">
    <w:p w14:paraId="2568C2BC" w14:textId="77777777" w:rsidR="00AB203B" w:rsidRDefault="00AB203B" w:rsidP="00AB203B">
      <w:pPr>
        <w:pStyle w:val="CommentText"/>
      </w:pPr>
      <w:r>
        <w:rPr>
          <w:rStyle w:val="CommentReference"/>
        </w:rPr>
        <w:annotationRef/>
      </w:r>
      <w:r>
        <w:t>Good catch. Previous bullet contains a typo.</w:t>
      </w:r>
    </w:p>
  </w:comment>
  <w:comment w:id="29" w:author="Krenz, Chris J (DFG)" w:date="2025-03-17T11:49:00Z" w:initials="CK">
    <w:p w14:paraId="5A3B8A5A" w14:textId="60EDD15A" w:rsidR="00561DC3" w:rsidRDefault="00561DC3" w:rsidP="00561DC3">
      <w:pPr>
        <w:pStyle w:val="CommentText"/>
      </w:pPr>
      <w:r>
        <w:rPr>
          <w:rStyle w:val="CommentReference"/>
        </w:rPr>
        <w:annotationRef/>
      </w:r>
      <w:r>
        <w:t>Change to “by more than 50%”</w:t>
      </w:r>
    </w:p>
  </w:comment>
  <w:comment w:id="30" w:author="Bernard, Jordan W (DFG)" w:date="2025-03-17T13:46:00Z" w:initials="JB">
    <w:p w14:paraId="07729059" w14:textId="77777777" w:rsidR="00AB203B" w:rsidRDefault="00AB203B" w:rsidP="00AB203B">
      <w:pPr>
        <w:pStyle w:val="CommentText"/>
      </w:pPr>
      <w:r>
        <w:rPr>
          <w:rStyle w:val="CommentReference"/>
        </w:rPr>
        <w:annotationRef/>
      </w:r>
      <w:r>
        <w:t>ok</w:t>
      </w:r>
    </w:p>
  </w:comment>
  <w:comment w:id="46" w:author="Krenz, Chris J (DFG)" w:date="2025-03-16T16:44:00Z" w:initials="CK">
    <w:p w14:paraId="190562D3" w14:textId="01828C00" w:rsidR="00DB2651" w:rsidRDefault="00DB2651" w:rsidP="00DB2651">
      <w:pPr>
        <w:pStyle w:val="CommentText"/>
      </w:pPr>
      <w:r>
        <w:rPr>
          <w:rStyle w:val="CommentReference"/>
        </w:rPr>
        <w:annotationRef/>
      </w:r>
      <w:r>
        <w:t>are</w:t>
      </w:r>
    </w:p>
  </w:comment>
  <w:comment w:id="47" w:author="Bernard, Jordan W (DFG)" w:date="2025-03-17T13:46:00Z" w:initials="JB">
    <w:p w14:paraId="5D1D0936" w14:textId="77777777" w:rsidR="00AB203B" w:rsidRDefault="00AB203B" w:rsidP="00AB203B">
      <w:pPr>
        <w:pStyle w:val="CommentText"/>
      </w:pPr>
      <w:r>
        <w:rPr>
          <w:rStyle w:val="CommentReference"/>
        </w:rPr>
        <w:annotationRef/>
      </w:r>
      <w:r>
        <w:t>ok</w:t>
      </w:r>
    </w:p>
  </w:comment>
  <w:comment w:id="50" w:author="Krenz, Chris J (DFG)" w:date="2025-03-17T09:07:00Z" w:initials="CK">
    <w:p w14:paraId="6D638419" w14:textId="076CA05F" w:rsidR="003866E6" w:rsidRDefault="00B97DC4" w:rsidP="003866E6">
      <w:pPr>
        <w:pStyle w:val="CommentText"/>
      </w:pPr>
      <w:r>
        <w:rPr>
          <w:rStyle w:val="CommentReference"/>
        </w:rPr>
        <w:annotationRef/>
      </w:r>
      <w:r w:rsidR="003866E6">
        <w:t>Is their biomass thought to be greater, similar or less than Chinook and sockeye?</w:t>
      </w:r>
    </w:p>
  </w:comment>
  <w:comment w:id="51" w:author="Bernard, Jordan W (DFG)" w:date="2025-03-17T14:26:00Z" w:initials="JB">
    <w:p w14:paraId="7ADA28C0" w14:textId="77777777" w:rsidR="003D46AE" w:rsidRDefault="003D46AE" w:rsidP="003D46AE">
      <w:pPr>
        <w:pStyle w:val="CommentText"/>
      </w:pPr>
      <w:r>
        <w:rPr>
          <w:rStyle w:val="CommentReference"/>
        </w:rPr>
        <w:annotationRef/>
      </w:r>
      <w:r>
        <w:t>Added a bit of info.</w:t>
      </w:r>
    </w:p>
  </w:comment>
  <w:comment w:id="58" w:author="Krenz, Chris J (DFG)" w:date="2025-03-17T09:32:00Z" w:initials="CK">
    <w:p w14:paraId="0B87249C" w14:textId="39BA1269" w:rsidR="00967F43" w:rsidRDefault="00967F43" w:rsidP="00967F43">
      <w:pPr>
        <w:pStyle w:val="CommentText"/>
      </w:pPr>
      <w:r>
        <w:rPr>
          <w:rStyle w:val="CommentReference"/>
        </w:rPr>
        <w:annotationRef/>
      </w:r>
      <w:r>
        <w:t>Did you do any correlation analyses to these data or were annual rates of survival not available? Or compare the annual survival rates from these analyses to the IPM?</w:t>
      </w:r>
    </w:p>
  </w:comment>
  <w:comment w:id="59" w:author="Krenz, Chris J (DFG)" w:date="2025-03-17T11:54:00Z" w:initials="CK">
    <w:p w14:paraId="5969BEA8" w14:textId="77777777" w:rsidR="003866E6" w:rsidRDefault="003866E6" w:rsidP="003866E6">
      <w:pPr>
        <w:pStyle w:val="CommentText"/>
      </w:pPr>
      <w:r>
        <w:rPr>
          <w:rStyle w:val="CommentReference"/>
        </w:rPr>
        <w:annotationRef/>
      </w:r>
      <w:r>
        <w:t>Resolved - Jordy answered this already.</w:t>
      </w:r>
    </w:p>
  </w:comment>
  <w:comment w:id="71" w:author="Krenz, Chris J (DFG)" w:date="2025-03-17T09:01:00Z" w:initials="CK">
    <w:p w14:paraId="01233E72" w14:textId="34E3A707" w:rsidR="00B97DC4" w:rsidRDefault="00B97DC4" w:rsidP="00B97DC4">
      <w:pPr>
        <w:pStyle w:val="CommentText"/>
      </w:pPr>
      <w:r>
        <w:rPr>
          <w:rStyle w:val="CommentReference"/>
        </w:rPr>
        <w:annotationRef/>
      </w:r>
      <w:r>
        <w:t>Please change the wording to make it clear that this individual salmon versus the population of salmon. While one should be able to figure that out from the graph, it would help the reader if you are specific.</w:t>
      </w:r>
    </w:p>
  </w:comment>
  <w:comment w:id="72" w:author="Bernard, Jordan W (DFG)" w:date="2025-03-17T14:56:00Z" w:initials="JB">
    <w:p w14:paraId="36CCABAD" w14:textId="77777777" w:rsidR="00E41CFB" w:rsidRDefault="00E41CFB" w:rsidP="00E41CFB">
      <w:pPr>
        <w:pStyle w:val="CommentText"/>
      </w:pPr>
      <w:r>
        <w:rPr>
          <w:rStyle w:val="CommentReference"/>
        </w:rPr>
        <w:annotationRef/>
      </w:r>
      <w:r>
        <w:t>ok</w:t>
      </w:r>
    </w:p>
  </w:comment>
  <w:comment w:id="74" w:author="Krenz, Chris J (DFG)" w:date="2025-03-17T09:11:00Z" w:initials="CK">
    <w:p w14:paraId="2AD90E1B" w14:textId="239E7C55" w:rsidR="00BB276E" w:rsidRDefault="00BB276E" w:rsidP="00BB276E">
      <w:pPr>
        <w:pStyle w:val="CommentText"/>
      </w:pPr>
      <w:r>
        <w:rPr>
          <w:rStyle w:val="CommentReference"/>
        </w:rPr>
        <w:annotationRef/>
      </w:r>
      <w:r>
        <w:t>Please make the Eulachon dot bigger/more obvious.</w:t>
      </w:r>
    </w:p>
  </w:comment>
  <w:comment w:id="75" w:author="Bernard, Jordan W (DFG)" w:date="2025-03-17T14:56:00Z" w:initials="JB">
    <w:p w14:paraId="33B01AE6" w14:textId="77777777" w:rsidR="00E41CFB" w:rsidRDefault="00E41CFB" w:rsidP="00E41CFB">
      <w:pPr>
        <w:pStyle w:val="CommentText"/>
      </w:pPr>
      <w:r>
        <w:rPr>
          <w:rStyle w:val="CommentReference"/>
        </w:rPr>
        <w:annotationRef/>
      </w:r>
      <w:r>
        <w:t>ok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92D8811" w15:done="0"/>
  <w15:commentEx w15:paraId="2568C2BC" w15:paraIdParent="292D8811" w15:done="0"/>
  <w15:commentEx w15:paraId="5A3B8A5A" w15:done="0"/>
  <w15:commentEx w15:paraId="07729059" w15:paraIdParent="5A3B8A5A" w15:done="0"/>
  <w15:commentEx w15:paraId="190562D3" w15:done="0"/>
  <w15:commentEx w15:paraId="5D1D0936" w15:paraIdParent="190562D3" w15:done="0"/>
  <w15:commentEx w15:paraId="6D638419" w15:done="0"/>
  <w15:commentEx w15:paraId="7ADA28C0" w15:paraIdParent="6D638419" w15:done="0"/>
  <w15:commentEx w15:paraId="0B87249C" w15:done="0"/>
  <w15:commentEx w15:paraId="5969BEA8" w15:paraIdParent="0B87249C" w15:done="0"/>
  <w15:commentEx w15:paraId="01233E72" w15:done="0"/>
  <w15:commentEx w15:paraId="36CCABAD" w15:paraIdParent="01233E72" w15:done="0"/>
  <w15:commentEx w15:paraId="2AD90E1B" w15:done="0"/>
  <w15:commentEx w15:paraId="33B01AE6" w15:paraIdParent="2AD90E1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00FC2D1" w16cex:dateUtc="2025-03-17T00:41:00Z"/>
  <w16cex:commentExtensible w16cex:durableId="4503B762" w16cex:dateUtc="2025-03-17T21:45:00Z"/>
  <w16cex:commentExtensible w16cex:durableId="3D14512B" w16cex:dateUtc="2025-03-17T19:49:00Z"/>
  <w16cex:commentExtensible w16cex:durableId="3B4F3A5F" w16cex:dateUtc="2025-03-17T21:46:00Z"/>
  <w16cex:commentExtensible w16cex:durableId="7800BA53" w16cex:dateUtc="2025-03-17T00:44:00Z"/>
  <w16cex:commentExtensible w16cex:durableId="2A711A86" w16cex:dateUtc="2025-03-17T21:46:00Z"/>
  <w16cex:commentExtensible w16cex:durableId="3E5E9225" w16cex:dateUtc="2025-03-17T17:07:00Z"/>
  <w16cex:commentExtensible w16cex:durableId="714C4746" w16cex:dateUtc="2025-03-17T22:26:00Z"/>
  <w16cex:commentExtensible w16cex:durableId="760771E0" w16cex:dateUtc="2025-03-17T17:32:00Z"/>
  <w16cex:commentExtensible w16cex:durableId="568D9366" w16cex:dateUtc="2025-03-17T19:54:00Z"/>
  <w16cex:commentExtensible w16cex:durableId="6893BBE3" w16cex:dateUtc="2025-03-17T17:01:00Z"/>
  <w16cex:commentExtensible w16cex:durableId="4235E11E" w16cex:dateUtc="2025-03-17T22:56:00Z"/>
  <w16cex:commentExtensible w16cex:durableId="55D3C7C6" w16cex:dateUtc="2025-03-17T17:11:00Z"/>
  <w16cex:commentExtensible w16cex:durableId="29AEBCA6" w16cex:dateUtc="2025-03-17T22: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92D8811" w16cid:durableId="500FC2D1"/>
  <w16cid:commentId w16cid:paraId="2568C2BC" w16cid:durableId="4503B762"/>
  <w16cid:commentId w16cid:paraId="5A3B8A5A" w16cid:durableId="3D14512B"/>
  <w16cid:commentId w16cid:paraId="07729059" w16cid:durableId="3B4F3A5F"/>
  <w16cid:commentId w16cid:paraId="190562D3" w16cid:durableId="7800BA53"/>
  <w16cid:commentId w16cid:paraId="5D1D0936" w16cid:durableId="2A711A86"/>
  <w16cid:commentId w16cid:paraId="6D638419" w16cid:durableId="3E5E9225"/>
  <w16cid:commentId w16cid:paraId="7ADA28C0" w16cid:durableId="714C4746"/>
  <w16cid:commentId w16cid:paraId="0B87249C" w16cid:durableId="760771E0"/>
  <w16cid:commentId w16cid:paraId="5969BEA8" w16cid:durableId="568D9366"/>
  <w16cid:commentId w16cid:paraId="01233E72" w16cid:durableId="6893BBE3"/>
  <w16cid:commentId w16cid:paraId="36CCABAD" w16cid:durableId="4235E11E"/>
  <w16cid:commentId w16cid:paraId="2AD90E1B" w16cid:durableId="55D3C7C6"/>
  <w16cid:commentId w16cid:paraId="33B01AE6" w16cid:durableId="29AEBCA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9F9C84" w14:textId="77777777" w:rsidR="008F0993" w:rsidRDefault="008F0993" w:rsidP="00782A60">
      <w:r>
        <w:separator/>
      </w:r>
    </w:p>
  </w:endnote>
  <w:endnote w:type="continuationSeparator" w:id="0">
    <w:p w14:paraId="320F1585" w14:textId="77777777" w:rsidR="008F0993" w:rsidRDefault="008F0993" w:rsidP="00782A60">
      <w:r>
        <w:continuationSeparator/>
      </w:r>
    </w:p>
  </w:endnote>
  <w:endnote w:type="continuationNotice" w:id="1">
    <w:p w14:paraId="6B18C256" w14:textId="77777777" w:rsidR="008F0993" w:rsidRDefault="008F0993">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Times New Roman Bold">
    <w:altName w:val="Times New Roman"/>
    <w:panose1 w:val="00000000000000000000"/>
    <w:charset w:val="00"/>
    <w:family w:val="roman"/>
    <w:notTrueType/>
    <w:pitch w:val="default"/>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2AF518" w14:textId="2A3F7C63" w:rsidR="005D52BC" w:rsidRDefault="005D52BC">
    <w:pPr>
      <w:pStyle w:val="Footer"/>
    </w:pP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3F342E" w14:textId="77777777" w:rsidR="008F0993" w:rsidRDefault="008F0993" w:rsidP="00782A60">
      <w:r>
        <w:separator/>
      </w:r>
    </w:p>
  </w:footnote>
  <w:footnote w:type="continuationSeparator" w:id="0">
    <w:p w14:paraId="54D87B1A" w14:textId="77777777" w:rsidR="008F0993" w:rsidRDefault="008F0993" w:rsidP="00782A60">
      <w:r>
        <w:continuationSeparator/>
      </w:r>
    </w:p>
  </w:footnote>
  <w:footnote w:type="continuationNotice" w:id="1">
    <w:p w14:paraId="25EF2E6C" w14:textId="77777777" w:rsidR="008F0993" w:rsidRDefault="008F0993">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6252BC" w14:textId="77777777" w:rsidR="008C26E8" w:rsidRDefault="008C26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92B6E59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E4A4FB3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1F58EF3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27A68E7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D27EC35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048D4A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79A996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3E3E4C"/>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3AC4C8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FBCE9B0"/>
    <w:lvl w:ilvl="0">
      <w:start w:val="1"/>
      <w:numFmt w:val="bullet"/>
      <w:lvlText w:val=""/>
      <w:lvlJc w:val="left"/>
      <w:pPr>
        <w:tabs>
          <w:tab w:val="num" w:pos="360"/>
        </w:tabs>
        <w:ind w:left="360" w:hanging="360"/>
      </w:pPr>
      <w:rPr>
        <w:rFonts w:ascii="Symbol" w:hAnsi="Symbol" w:hint="default"/>
        <w:sz w:val="22"/>
      </w:rPr>
    </w:lvl>
  </w:abstractNum>
  <w:abstractNum w:abstractNumId="10" w15:restartNumberingAfterBreak="0">
    <w:nsid w:val="02954CE0"/>
    <w:multiLevelType w:val="hybridMultilevel"/>
    <w:tmpl w:val="DAAC9C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3E759B6"/>
    <w:multiLevelType w:val="hybridMultilevel"/>
    <w:tmpl w:val="B5086AD8"/>
    <w:lvl w:ilvl="0" w:tplc="8E7EEA88">
      <w:start w:val="1"/>
      <w:numFmt w:val="bullet"/>
      <w:pStyle w:val="ListBulletlevel2"/>
      <w:lvlText w:val="o"/>
      <w:lvlJc w:val="left"/>
      <w:pPr>
        <w:ind w:left="720" w:hanging="360"/>
      </w:pPr>
      <w:rPr>
        <w:rFonts w:ascii="Courier New" w:hAnsi="Courier New" w:hint="default"/>
        <w:b w:val="0"/>
        <w:i w:val="0"/>
        <w:color w:val="auto"/>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42B16B6"/>
    <w:multiLevelType w:val="hybridMultilevel"/>
    <w:tmpl w:val="EB6E7D1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521E43"/>
    <w:multiLevelType w:val="hybridMultilevel"/>
    <w:tmpl w:val="72326A18"/>
    <w:lvl w:ilvl="0" w:tplc="A66C1F32">
      <w:start w:val="1"/>
      <w:numFmt w:val="bullet"/>
      <w:pStyle w:val="Table-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AA51597"/>
    <w:multiLevelType w:val="hybridMultilevel"/>
    <w:tmpl w:val="C9426F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F1A105C"/>
    <w:multiLevelType w:val="multilevel"/>
    <w:tmpl w:val="B44667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105461"/>
    <w:multiLevelType w:val="hybridMultilevel"/>
    <w:tmpl w:val="9168DF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17263C3"/>
    <w:multiLevelType w:val="hybridMultilevel"/>
    <w:tmpl w:val="D40A3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2004F2B"/>
    <w:multiLevelType w:val="multilevel"/>
    <w:tmpl w:val="BA9E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9F6B01"/>
    <w:multiLevelType w:val="multilevel"/>
    <w:tmpl w:val="962CAF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8F92BAD"/>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1" w15:restartNumberingAfterBreak="0">
    <w:nsid w:val="21626F0C"/>
    <w:multiLevelType w:val="hybridMultilevel"/>
    <w:tmpl w:val="DC7AC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7982776"/>
    <w:multiLevelType w:val="multilevel"/>
    <w:tmpl w:val="FE8C05B0"/>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576"/>
        </w:tabs>
        <w:ind w:left="0" w:firstLine="0"/>
      </w:pPr>
      <w:rPr>
        <w:rFonts w:hint="default"/>
      </w:rPr>
    </w:lvl>
    <w:lvl w:ilvl="2">
      <w:start w:val="1"/>
      <w:numFmt w:val="decimal"/>
      <w:pStyle w:val="Heading3"/>
      <w:lvlText w:val="%1.%2.%3."/>
      <w:lvlJc w:val="left"/>
      <w:pPr>
        <w:tabs>
          <w:tab w:val="num" w:pos="792"/>
        </w:tabs>
        <w:ind w:left="0" w:firstLine="0"/>
      </w:pPr>
      <w:rPr>
        <w:rFonts w:hint="default"/>
      </w:rPr>
    </w:lvl>
    <w:lvl w:ilvl="3">
      <w:start w:val="1"/>
      <w:numFmt w:val="decimal"/>
      <w:pStyle w:val="Heading4"/>
      <w:lvlText w:val="%1.%2.%3.%4."/>
      <w:lvlJc w:val="left"/>
      <w:pPr>
        <w:tabs>
          <w:tab w:val="num" w:pos="1008"/>
        </w:tabs>
        <w:ind w:left="0" w:firstLine="0"/>
      </w:pPr>
      <w:rPr>
        <w:rFonts w:hint="default"/>
      </w:rPr>
    </w:lvl>
    <w:lvl w:ilvl="4">
      <w:start w:val="1"/>
      <w:numFmt w:val="decimal"/>
      <w:pStyle w:val="Heading5"/>
      <w:lvlText w:val="%1.%2.%3.%4.%5."/>
      <w:lvlJc w:val="left"/>
      <w:pPr>
        <w:tabs>
          <w:tab w:val="num" w:pos="1224"/>
        </w:tabs>
        <w:ind w:left="0" w:firstLine="0"/>
      </w:pPr>
      <w:rPr>
        <w:rFonts w:hint="default"/>
      </w:rPr>
    </w:lvl>
    <w:lvl w:ilvl="5">
      <w:start w:val="1"/>
      <w:numFmt w:val="decimal"/>
      <w:pStyle w:val="Heading6"/>
      <w:lvlText w:val="%1.%2.%3.%4.%5.%6."/>
      <w:lvlJc w:val="left"/>
      <w:pPr>
        <w:tabs>
          <w:tab w:val="num" w:pos="1440"/>
        </w:tabs>
        <w:ind w:left="0" w:firstLine="0"/>
      </w:pPr>
      <w:rPr>
        <w:rFonts w:hint="default"/>
      </w:rPr>
    </w:lvl>
    <w:lvl w:ilvl="6">
      <w:start w:val="1"/>
      <w:numFmt w:val="decimal"/>
      <w:pStyle w:val="Heading7"/>
      <w:lvlText w:val="%1.%2.%3.%4.%5.%6.%7."/>
      <w:lvlJc w:val="left"/>
      <w:pPr>
        <w:tabs>
          <w:tab w:val="num" w:pos="1656"/>
        </w:tabs>
        <w:ind w:left="0" w:firstLine="0"/>
      </w:pPr>
      <w:rPr>
        <w:rFonts w:hint="default"/>
      </w:rPr>
    </w:lvl>
    <w:lvl w:ilvl="7">
      <w:start w:val="1"/>
      <w:numFmt w:val="decimal"/>
      <w:pStyle w:val="Heading8"/>
      <w:lvlText w:val="%1.%2.%3.%4.%5.%6.%7.%8."/>
      <w:lvlJc w:val="left"/>
      <w:pPr>
        <w:tabs>
          <w:tab w:val="num" w:pos="1872"/>
        </w:tabs>
        <w:ind w:left="0" w:firstLine="0"/>
      </w:pPr>
      <w:rPr>
        <w:rFonts w:hint="default"/>
      </w:rPr>
    </w:lvl>
    <w:lvl w:ilvl="8">
      <w:start w:val="1"/>
      <w:numFmt w:val="decimal"/>
      <w:pStyle w:val="Heading9"/>
      <w:lvlText w:val="%1.%2.%3.%4.%5.%6.%7.%8.%9."/>
      <w:lvlJc w:val="left"/>
      <w:pPr>
        <w:tabs>
          <w:tab w:val="num" w:pos="2088"/>
        </w:tabs>
        <w:ind w:left="0" w:firstLine="0"/>
      </w:pPr>
      <w:rPr>
        <w:rFonts w:hint="default"/>
      </w:rPr>
    </w:lvl>
  </w:abstractNum>
  <w:abstractNum w:abstractNumId="23" w15:restartNumberingAfterBreak="0">
    <w:nsid w:val="2E5B026C"/>
    <w:multiLevelType w:val="hybridMultilevel"/>
    <w:tmpl w:val="24A2E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23E2C52"/>
    <w:multiLevelType w:val="hybridMultilevel"/>
    <w:tmpl w:val="0AE0B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5C1393"/>
    <w:multiLevelType w:val="hybridMultilevel"/>
    <w:tmpl w:val="228A9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37E1547"/>
    <w:multiLevelType w:val="hybridMultilevel"/>
    <w:tmpl w:val="00809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A1E5D0B"/>
    <w:multiLevelType w:val="hybridMultilevel"/>
    <w:tmpl w:val="5CE88F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FE6231C"/>
    <w:multiLevelType w:val="multilevel"/>
    <w:tmpl w:val="2884A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7BA6A97"/>
    <w:multiLevelType w:val="hybridMultilevel"/>
    <w:tmpl w:val="F5961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A350D6F"/>
    <w:multiLevelType w:val="hybridMultilevel"/>
    <w:tmpl w:val="D18ED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745487"/>
    <w:multiLevelType w:val="hybridMultilevel"/>
    <w:tmpl w:val="539859F8"/>
    <w:lvl w:ilvl="0" w:tplc="38462B0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3F34D0D"/>
    <w:multiLevelType w:val="hybridMultilevel"/>
    <w:tmpl w:val="DBCE0DA2"/>
    <w:lvl w:ilvl="0" w:tplc="3D8CB624">
      <w:start w:val="1"/>
      <w:numFmt w:val="bullet"/>
      <w:pStyle w:val="List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9C0700D"/>
    <w:multiLevelType w:val="multilevel"/>
    <w:tmpl w:val="04090023"/>
    <w:styleLink w:val="ArticleSection"/>
    <w:lvl w:ilvl="0">
      <w:start w:val="1"/>
      <w:numFmt w:val="upperRoman"/>
      <w:lvlText w:val="Article %1."/>
      <w:lvlJc w:val="left"/>
      <w:pPr>
        <w:tabs>
          <w:tab w:val="num" w:pos="2160"/>
        </w:tabs>
        <w:ind w:left="0" w:firstLine="0"/>
      </w:pPr>
    </w:lvl>
    <w:lvl w:ilvl="1">
      <w:start w:val="1"/>
      <w:numFmt w:val="decimalZero"/>
      <w:isLgl/>
      <w:lvlText w:val="Section %1.%2"/>
      <w:lvlJc w:val="left"/>
      <w:pPr>
        <w:tabs>
          <w:tab w:val="num" w:pos="216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34" w15:restartNumberingAfterBreak="0">
    <w:nsid w:val="5BF20C4A"/>
    <w:multiLevelType w:val="hybridMultilevel"/>
    <w:tmpl w:val="4D064D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2966064"/>
    <w:multiLevelType w:val="multilevel"/>
    <w:tmpl w:val="49141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5717690"/>
    <w:multiLevelType w:val="hybridMultilevel"/>
    <w:tmpl w:val="ABFA05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EF47B1"/>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520"/>
        </w:tabs>
        <w:ind w:left="1728" w:hanging="648"/>
      </w:pPr>
    </w:lvl>
    <w:lvl w:ilvl="4">
      <w:start w:val="1"/>
      <w:numFmt w:val="decimal"/>
      <w:lvlText w:val="%1.%2.%3.%4.%5."/>
      <w:lvlJc w:val="left"/>
      <w:pPr>
        <w:tabs>
          <w:tab w:val="num" w:pos="3240"/>
        </w:tabs>
        <w:ind w:left="2232" w:hanging="792"/>
      </w:pPr>
    </w:lvl>
    <w:lvl w:ilvl="5">
      <w:start w:val="1"/>
      <w:numFmt w:val="decimal"/>
      <w:lvlText w:val="%1.%2.%3.%4.%5.%6."/>
      <w:lvlJc w:val="left"/>
      <w:pPr>
        <w:tabs>
          <w:tab w:val="num" w:pos="396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5040"/>
        </w:tabs>
        <w:ind w:left="3744" w:hanging="1224"/>
      </w:pPr>
    </w:lvl>
    <w:lvl w:ilvl="8">
      <w:start w:val="1"/>
      <w:numFmt w:val="decimal"/>
      <w:lvlText w:val="%1.%2.%3.%4.%5.%6.%7.%8.%9."/>
      <w:lvlJc w:val="left"/>
      <w:pPr>
        <w:tabs>
          <w:tab w:val="num" w:pos="5760"/>
        </w:tabs>
        <w:ind w:left="4320" w:hanging="1440"/>
      </w:pPr>
    </w:lvl>
  </w:abstractNum>
  <w:abstractNum w:abstractNumId="38" w15:restartNumberingAfterBreak="0">
    <w:nsid w:val="6D552404"/>
    <w:multiLevelType w:val="hybridMultilevel"/>
    <w:tmpl w:val="AC06E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5326FE"/>
    <w:multiLevelType w:val="multilevel"/>
    <w:tmpl w:val="11264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83A180E"/>
    <w:multiLevelType w:val="hybridMultilevel"/>
    <w:tmpl w:val="13CE1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F720EF"/>
    <w:multiLevelType w:val="hybridMultilevel"/>
    <w:tmpl w:val="824ABF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76144713">
    <w:abstractNumId w:val="9"/>
  </w:num>
  <w:num w:numId="2" w16cid:durableId="1396703484">
    <w:abstractNumId w:val="22"/>
  </w:num>
  <w:num w:numId="3" w16cid:durableId="1381588748">
    <w:abstractNumId w:val="11"/>
  </w:num>
  <w:num w:numId="4" w16cid:durableId="977615067">
    <w:abstractNumId w:val="37"/>
  </w:num>
  <w:num w:numId="5" w16cid:durableId="217937169">
    <w:abstractNumId w:val="20"/>
  </w:num>
  <w:num w:numId="6" w16cid:durableId="1329015808">
    <w:abstractNumId w:val="33"/>
  </w:num>
  <w:num w:numId="7" w16cid:durableId="178354361">
    <w:abstractNumId w:val="22"/>
  </w:num>
  <w:num w:numId="8" w16cid:durableId="2058162770">
    <w:abstractNumId w:val="9"/>
  </w:num>
  <w:num w:numId="9" w16cid:durableId="1958560035">
    <w:abstractNumId w:val="11"/>
  </w:num>
  <w:num w:numId="10" w16cid:durableId="862089673">
    <w:abstractNumId w:val="7"/>
  </w:num>
  <w:num w:numId="11" w16cid:durableId="1320159088">
    <w:abstractNumId w:val="6"/>
  </w:num>
  <w:num w:numId="12" w16cid:durableId="1823039435">
    <w:abstractNumId w:val="5"/>
  </w:num>
  <w:num w:numId="13" w16cid:durableId="634027855">
    <w:abstractNumId w:val="4"/>
  </w:num>
  <w:num w:numId="14" w16cid:durableId="816075210">
    <w:abstractNumId w:val="8"/>
  </w:num>
  <w:num w:numId="15" w16cid:durableId="608239866">
    <w:abstractNumId w:val="3"/>
  </w:num>
  <w:num w:numId="16" w16cid:durableId="738291550">
    <w:abstractNumId w:val="2"/>
  </w:num>
  <w:num w:numId="17" w16cid:durableId="1412120415">
    <w:abstractNumId w:val="1"/>
  </w:num>
  <w:num w:numId="18" w16cid:durableId="629358687">
    <w:abstractNumId w:val="0"/>
  </w:num>
  <w:num w:numId="19" w16cid:durableId="2067531058">
    <w:abstractNumId w:val="13"/>
  </w:num>
  <w:num w:numId="20" w16cid:durableId="2134055956">
    <w:abstractNumId w:val="27"/>
  </w:num>
  <w:num w:numId="21" w16cid:durableId="1015153324">
    <w:abstractNumId w:val="31"/>
  </w:num>
  <w:num w:numId="22" w16cid:durableId="2091001266">
    <w:abstractNumId w:val="36"/>
  </w:num>
  <w:num w:numId="23" w16cid:durableId="1510948417">
    <w:abstractNumId w:val="12"/>
  </w:num>
  <w:num w:numId="24" w16cid:durableId="1664971983">
    <w:abstractNumId w:val="14"/>
  </w:num>
  <w:num w:numId="25" w16cid:durableId="203098893">
    <w:abstractNumId w:val="32"/>
  </w:num>
  <w:num w:numId="26" w16cid:durableId="1656372012">
    <w:abstractNumId w:val="41"/>
  </w:num>
  <w:num w:numId="27" w16cid:durableId="1794135316">
    <w:abstractNumId w:val="25"/>
  </w:num>
  <w:num w:numId="28" w16cid:durableId="465243022">
    <w:abstractNumId w:val="10"/>
  </w:num>
  <w:num w:numId="29" w16cid:durableId="1926500814">
    <w:abstractNumId w:val="23"/>
  </w:num>
  <w:num w:numId="30" w16cid:durableId="1515922491">
    <w:abstractNumId w:val="17"/>
  </w:num>
  <w:num w:numId="31" w16cid:durableId="799960869">
    <w:abstractNumId w:val="21"/>
  </w:num>
  <w:num w:numId="32" w16cid:durableId="1267275994">
    <w:abstractNumId w:val="15"/>
  </w:num>
  <w:num w:numId="33" w16cid:durableId="1754624097">
    <w:abstractNumId w:val="16"/>
  </w:num>
  <w:num w:numId="34" w16cid:durableId="755633103">
    <w:abstractNumId w:val="26"/>
  </w:num>
  <w:num w:numId="35" w16cid:durableId="403602419">
    <w:abstractNumId w:val="40"/>
  </w:num>
  <w:num w:numId="36" w16cid:durableId="199174555">
    <w:abstractNumId w:val="34"/>
  </w:num>
  <w:num w:numId="37" w16cid:durableId="882062972">
    <w:abstractNumId w:val="28"/>
  </w:num>
  <w:num w:numId="38" w16cid:durableId="480851576">
    <w:abstractNumId w:val="29"/>
  </w:num>
  <w:num w:numId="39" w16cid:durableId="373390721">
    <w:abstractNumId w:val="35"/>
  </w:num>
  <w:num w:numId="40" w16cid:durableId="1240292057">
    <w:abstractNumId w:val="18"/>
  </w:num>
  <w:num w:numId="41" w16cid:durableId="1353996054">
    <w:abstractNumId w:val="39"/>
  </w:num>
  <w:num w:numId="42" w16cid:durableId="1681736836">
    <w:abstractNumId w:val="24"/>
  </w:num>
  <w:num w:numId="43" w16cid:durableId="944926910">
    <w:abstractNumId w:val="38"/>
  </w:num>
  <w:num w:numId="44" w16cid:durableId="555118144">
    <w:abstractNumId w:val="30"/>
  </w:num>
  <w:num w:numId="45" w16cid:durableId="971864416">
    <w:abstractNumId w:val="19"/>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Bernard, Jordan W (DFG)">
    <w15:presenceInfo w15:providerId="AD" w15:userId="S::jordan.bernard@alaska.gov::81360797-bdc1-4da4-a8e4-4f38510e3143"/>
  </w15:person>
  <w15:person w15:author="Krenz, Chris J (DFG)">
    <w15:presenceInfo w15:providerId="AD" w15:userId="S::chris.krenz@alaska.gov::435ffbf9-b0ba-4d66-acce-8e46e5e8c1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stylePaneFormatFilter w:val="0704" w:allStyles="0" w:customStyles="0" w:latentStyles="1" w:stylesInUse="0" w:headingStyles="0" w:numberingStyles="0" w:tableStyles="0" w:directFormattingOnRuns="1" w:directFormattingOnParagraphs="1" w:directFormattingOnNumbering="1" w:directFormattingOnTables="0" w:clearFormatting="0" w:top3HeadingStyles="0" w:visibleStyles="0" w:alternateStyleNames="0"/>
  <w:stylePaneSortMethod w:val="0000"/>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31B5"/>
    <w:rsid w:val="000008DF"/>
    <w:rsid w:val="00000A46"/>
    <w:rsid w:val="00000E86"/>
    <w:rsid w:val="00001278"/>
    <w:rsid w:val="00001C6A"/>
    <w:rsid w:val="00001D2A"/>
    <w:rsid w:val="00002D0D"/>
    <w:rsid w:val="00002D4E"/>
    <w:rsid w:val="00003336"/>
    <w:rsid w:val="00003C0E"/>
    <w:rsid w:val="00003F58"/>
    <w:rsid w:val="000057A8"/>
    <w:rsid w:val="00006855"/>
    <w:rsid w:val="00007696"/>
    <w:rsid w:val="0001167C"/>
    <w:rsid w:val="00011855"/>
    <w:rsid w:val="00012808"/>
    <w:rsid w:val="00012822"/>
    <w:rsid w:val="000132BB"/>
    <w:rsid w:val="000133E0"/>
    <w:rsid w:val="00014243"/>
    <w:rsid w:val="00016204"/>
    <w:rsid w:val="00016D09"/>
    <w:rsid w:val="000178FA"/>
    <w:rsid w:val="00017BD8"/>
    <w:rsid w:val="000201C8"/>
    <w:rsid w:val="0002046B"/>
    <w:rsid w:val="00022F98"/>
    <w:rsid w:val="00023099"/>
    <w:rsid w:val="00023420"/>
    <w:rsid w:val="00025AE6"/>
    <w:rsid w:val="00025DEF"/>
    <w:rsid w:val="000268F6"/>
    <w:rsid w:val="00030855"/>
    <w:rsid w:val="00031BE7"/>
    <w:rsid w:val="0003386F"/>
    <w:rsid w:val="00035529"/>
    <w:rsid w:val="00035DDF"/>
    <w:rsid w:val="0004007E"/>
    <w:rsid w:val="00040D5B"/>
    <w:rsid w:val="000429F4"/>
    <w:rsid w:val="00042F3F"/>
    <w:rsid w:val="00044313"/>
    <w:rsid w:val="0004445E"/>
    <w:rsid w:val="00045450"/>
    <w:rsid w:val="000454F6"/>
    <w:rsid w:val="000456CC"/>
    <w:rsid w:val="00046230"/>
    <w:rsid w:val="000466DF"/>
    <w:rsid w:val="00046FEE"/>
    <w:rsid w:val="0005004A"/>
    <w:rsid w:val="0005064F"/>
    <w:rsid w:val="000508FE"/>
    <w:rsid w:val="00050D9F"/>
    <w:rsid w:val="0005127F"/>
    <w:rsid w:val="00051A62"/>
    <w:rsid w:val="0005248E"/>
    <w:rsid w:val="00052565"/>
    <w:rsid w:val="00052CE1"/>
    <w:rsid w:val="00053805"/>
    <w:rsid w:val="00053B9F"/>
    <w:rsid w:val="00053C75"/>
    <w:rsid w:val="00053CB3"/>
    <w:rsid w:val="00054A56"/>
    <w:rsid w:val="00055535"/>
    <w:rsid w:val="00056242"/>
    <w:rsid w:val="00056252"/>
    <w:rsid w:val="000565D9"/>
    <w:rsid w:val="0006056A"/>
    <w:rsid w:val="00060847"/>
    <w:rsid w:val="00060C01"/>
    <w:rsid w:val="00061C8F"/>
    <w:rsid w:val="00062E3E"/>
    <w:rsid w:val="000635D4"/>
    <w:rsid w:val="00063905"/>
    <w:rsid w:val="000670F3"/>
    <w:rsid w:val="0006729A"/>
    <w:rsid w:val="0006785E"/>
    <w:rsid w:val="00071C5E"/>
    <w:rsid w:val="00071EF0"/>
    <w:rsid w:val="00072163"/>
    <w:rsid w:val="0007263C"/>
    <w:rsid w:val="0007288F"/>
    <w:rsid w:val="000728B3"/>
    <w:rsid w:val="00073876"/>
    <w:rsid w:val="00073EC1"/>
    <w:rsid w:val="00074608"/>
    <w:rsid w:val="00074B4A"/>
    <w:rsid w:val="00076EF2"/>
    <w:rsid w:val="0007742B"/>
    <w:rsid w:val="00077489"/>
    <w:rsid w:val="000809BE"/>
    <w:rsid w:val="00080D5E"/>
    <w:rsid w:val="000811A8"/>
    <w:rsid w:val="00081D35"/>
    <w:rsid w:val="00081D45"/>
    <w:rsid w:val="00082871"/>
    <w:rsid w:val="000834BC"/>
    <w:rsid w:val="000835EE"/>
    <w:rsid w:val="00084B14"/>
    <w:rsid w:val="00085311"/>
    <w:rsid w:val="000856F8"/>
    <w:rsid w:val="00086396"/>
    <w:rsid w:val="00086677"/>
    <w:rsid w:val="00086E26"/>
    <w:rsid w:val="00087643"/>
    <w:rsid w:val="00090336"/>
    <w:rsid w:val="00090409"/>
    <w:rsid w:val="00090629"/>
    <w:rsid w:val="00090673"/>
    <w:rsid w:val="0009072A"/>
    <w:rsid w:val="00091264"/>
    <w:rsid w:val="00091693"/>
    <w:rsid w:val="000917CE"/>
    <w:rsid w:val="00092221"/>
    <w:rsid w:val="0009278D"/>
    <w:rsid w:val="00094C61"/>
    <w:rsid w:val="00094EAE"/>
    <w:rsid w:val="0009647F"/>
    <w:rsid w:val="00096978"/>
    <w:rsid w:val="00097223"/>
    <w:rsid w:val="000975C0"/>
    <w:rsid w:val="00097705"/>
    <w:rsid w:val="00097A98"/>
    <w:rsid w:val="000A029D"/>
    <w:rsid w:val="000A1E51"/>
    <w:rsid w:val="000A20DB"/>
    <w:rsid w:val="000A3A0F"/>
    <w:rsid w:val="000A4676"/>
    <w:rsid w:val="000A48ED"/>
    <w:rsid w:val="000A5978"/>
    <w:rsid w:val="000A5ADE"/>
    <w:rsid w:val="000A5FB0"/>
    <w:rsid w:val="000A781F"/>
    <w:rsid w:val="000A7DF8"/>
    <w:rsid w:val="000B0F02"/>
    <w:rsid w:val="000B4BD0"/>
    <w:rsid w:val="000B554A"/>
    <w:rsid w:val="000B61FA"/>
    <w:rsid w:val="000B7793"/>
    <w:rsid w:val="000B78D6"/>
    <w:rsid w:val="000B7C1B"/>
    <w:rsid w:val="000C066A"/>
    <w:rsid w:val="000C1612"/>
    <w:rsid w:val="000C261F"/>
    <w:rsid w:val="000C3679"/>
    <w:rsid w:val="000C50F4"/>
    <w:rsid w:val="000C513A"/>
    <w:rsid w:val="000C51C2"/>
    <w:rsid w:val="000C550A"/>
    <w:rsid w:val="000C7693"/>
    <w:rsid w:val="000D0A09"/>
    <w:rsid w:val="000D0B16"/>
    <w:rsid w:val="000D0E03"/>
    <w:rsid w:val="000D1292"/>
    <w:rsid w:val="000D25D0"/>
    <w:rsid w:val="000D28B0"/>
    <w:rsid w:val="000D3123"/>
    <w:rsid w:val="000D451D"/>
    <w:rsid w:val="000D6270"/>
    <w:rsid w:val="000D6E05"/>
    <w:rsid w:val="000D70D6"/>
    <w:rsid w:val="000D7555"/>
    <w:rsid w:val="000E0ACF"/>
    <w:rsid w:val="000E0BB6"/>
    <w:rsid w:val="000E0C55"/>
    <w:rsid w:val="000E10ED"/>
    <w:rsid w:val="000E1C92"/>
    <w:rsid w:val="000E2E6E"/>
    <w:rsid w:val="000E347E"/>
    <w:rsid w:val="000E3863"/>
    <w:rsid w:val="000E3A72"/>
    <w:rsid w:val="000E3CCC"/>
    <w:rsid w:val="000E47FF"/>
    <w:rsid w:val="000E50B9"/>
    <w:rsid w:val="000E559E"/>
    <w:rsid w:val="000E5EE0"/>
    <w:rsid w:val="000E5F73"/>
    <w:rsid w:val="000E5F9A"/>
    <w:rsid w:val="000F007A"/>
    <w:rsid w:val="000F0323"/>
    <w:rsid w:val="000F0E5D"/>
    <w:rsid w:val="000F1EB8"/>
    <w:rsid w:val="000F2BAD"/>
    <w:rsid w:val="000F410B"/>
    <w:rsid w:val="000F49EC"/>
    <w:rsid w:val="000F4A7F"/>
    <w:rsid w:val="000F5805"/>
    <w:rsid w:val="000F5A2E"/>
    <w:rsid w:val="000F605F"/>
    <w:rsid w:val="000F657B"/>
    <w:rsid w:val="000F6703"/>
    <w:rsid w:val="000F7F18"/>
    <w:rsid w:val="00100047"/>
    <w:rsid w:val="0010025B"/>
    <w:rsid w:val="0010133C"/>
    <w:rsid w:val="00103032"/>
    <w:rsid w:val="00103427"/>
    <w:rsid w:val="00104A5F"/>
    <w:rsid w:val="001062D1"/>
    <w:rsid w:val="00106E8E"/>
    <w:rsid w:val="00106F56"/>
    <w:rsid w:val="0010738E"/>
    <w:rsid w:val="001075EB"/>
    <w:rsid w:val="0011221F"/>
    <w:rsid w:val="001122CB"/>
    <w:rsid w:val="00112C4C"/>
    <w:rsid w:val="00113231"/>
    <w:rsid w:val="0011355E"/>
    <w:rsid w:val="0011394B"/>
    <w:rsid w:val="0011408D"/>
    <w:rsid w:val="001144F7"/>
    <w:rsid w:val="001150F1"/>
    <w:rsid w:val="001153A9"/>
    <w:rsid w:val="00115B83"/>
    <w:rsid w:val="00115BC8"/>
    <w:rsid w:val="001165CB"/>
    <w:rsid w:val="001168D4"/>
    <w:rsid w:val="00116A1A"/>
    <w:rsid w:val="00117970"/>
    <w:rsid w:val="00117DBD"/>
    <w:rsid w:val="00120168"/>
    <w:rsid w:val="00120E42"/>
    <w:rsid w:val="00121F72"/>
    <w:rsid w:val="0012297E"/>
    <w:rsid w:val="00122B70"/>
    <w:rsid w:val="0012332D"/>
    <w:rsid w:val="0012390A"/>
    <w:rsid w:val="00125537"/>
    <w:rsid w:val="001261C8"/>
    <w:rsid w:val="00126F2A"/>
    <w:rsid w:val="001279C2"/>
    <w:rsid w:val="00127CA5"/>
    <w:rsid w:val="00131183"/>
    <w:rsid w:val="0013120D"/>
    <w:rsid w:val="001312C1"/>
    <w:rsid w:val="00132FA3"/>
    <w:rsid w:val="0013417C"/>
    <w:rsid w:val="001342C1"/>
    <w:rsid w:val="00134459"/>
    <w:rsid w:val="0013464E"/>
    <w:rsid w:val="00134CF6"/>
    <w:rsid w:val="0013556F"/>
    <w:rsid w:val="00135FE0"/>
    <w:rsid w:val="00137102"/>
    <w:rsid w:val="001372C4"/>
    <w:rsid w:val="00137454"/>
    <w:rsid w:val="0014060F"/>
    <w:rsid w:val="00141385"/>
    <w:rsid w:val="0014142C"/>
    <w:rsid w:val="00141553"/>
    <w:rsid w:val="00141870"/>
    <w:rsid w:val="00143979"/>
    <w:rsid w:val="00143A45"/>
    <w:rsid w:val="00143C14"/>
    <w:rsid w:val="001441E4"/>
    <w:rsid w:val="00146837"/>
    <w:rsid w:val="001479F9"/>
    <w:rsid w:val="00147A07"/>
    <w:rsid w:val="00150E34"/>
    <w:rsid w:val="00151267"/>
    <w:rsid w:val="00153102"/>
    <w:rsid w:val="00153870"/>
    <w:rsid w:val="00154044"/>
    <w:rsid w:val="0015487F"/>
    <w:rsid w:val="00155ACC"/>
    <w:rsid w:val="00156DC0"/>
    <w:rsid w:val="00156DFE"/>
    <w:rsid w:val="0015701F"/>
    <w:rsid w:val="00157626"/>
    <w:rsid w:val="00157DD7"/>
    <w:rsid w:val="00160679"/>
    <w:rsid w:val="001613BA"/>
    <w:rsid w:val="00161739"/>
    <w:rsid w:val="00161890"/>
    <w:rsid w:val="00163393"/>
    <w:rsid w:val="00163A35"/>
    <w:rsid w:val="00163BCA"/>
    <w:rsid w:val="00163DC0"/>
    <w:rsid w:val="001640BA"/>
    <w:rsid w:val="00164232"/>
    <w:rsid w:val="001643DA"/>
    <w:rsid w:val="001665FA"/>
    <w:rsid w:val="00166B29"/>
    <w:rsid w:val="001706BB"/>
    <w:rsid w:val="001718E4"/>
    <w:rsid w:val="00171E58"/>
    <w:rsid w:val="00171F8D"/>
    <w:rsid w:val="00172823"/>
    <w:rsid w:val="0017381E"/>
    <w:rsid w:val="001739C3"/>
    <w:rsid w:val="0017497A"/>
    <w:rsid w:val="00174B21"/>
    <w:rsid w:val="00174E77"/>
    <w:rsid w:val="001755D8"/>
    <w:rsid w:val="001756B3"/>
    <w:rsid w:val="00175797"/>
    <w:rsid w:val="00175839"/>
    <w:rsid w:val="00176D00"/>
    <w:rsid w:val="00177062"/>
    <w:rsid w:val="00177360"/>
    <w:rsid w:val="00177B17"/>
    <w:rsid w:val="00177E5E"/>
    <w:rsid w:val="001803A9"/>
    <w:rsid w:val="001809C3"/>
    <w:rsid w:val="00180D0F"/>
    <w:rsid w:val="001810E4"/>
    <w:rsid w:val="00181375"/>
    <w:rsid w:val="00181681"/>
    <w:rsid w:val="00182452"/>
    <w:rsid w:val="00183C70"/>
    <w:rsid w:val="00183CAC"/>
    <w:rsid w:val="00183EFC"/>
    <w:rsid w:val="00184471"/>
    <w:rsid w:val="001857BA"/>
    <w:rsid w:val="0018770D"/>
    <w:rsid w:val="00187ABD"/>
    <w:rsid w:val="00191194"/>
    <w:rsid w:val="00191317"/>
    <w:rsid w:val="00191791"/>
    <w:rsid w:val="001927ED"/>
    <w:rsid w:val="00193D61"/>
    <w:rsid w:val="001942C3"/>
    <w:rsid w:val="0019463A"/>
    <w:rsid w:val="00194C52"/>
    <w:rsid w:val="00195BAC"/>
    <w:rsid w:val="00195FC7"/>
    <w:rsid w:val="001960E4"/>
    <w:rsid w:val="001963F3"/>
    <w:rsid w:val="001973CF"/>
    <w:rsid w:val="001975F9"/>
    <w:rsid w:val="00197CAD"/>
    <w:rsid w:val="001A01AA"/>
    <w:rsid w:val="001A01EC"/>
    <w:rsid w:val="001A15AC"/>
    <w:rsid w:val="001A1834"/>
    <w:rsid w:val="001A27CE"/>
    <w:rsid w:val="001A2BCB"/>
    <w:rsid w:val="001A61BA"/>
    <w:rsid w:val="001A6866"/>
    <w:rsid w:val="001A7795"/>
    <w:rsid w:val="001B02EC"/>
    <w:rsid w:val="001B2BE7"/>
    <w:rsid w:val="001B3E5D"/>
    <w:rsid w:val="001B4309"/>
    <w:rsid w:val="001B473D"/>
    <w:rsid w:val="001B4DCE"/>
    <w:rsid w:val="001B4F00"/>
    <w:rsid w:val="001B567C"/>
    <w:rsid w:val="001B71C3"/>
    <w:rsid w:val="001B73F3"/>
    <w:rsid w:val="001B7889"/>
    <w:rsid w:val="001C00B6"/>
    <w:rsid w:val="001C06F2"/>
    <w:rsid w:val="001C0CFE"/>
    <w:rsid w:val="001C0F95"/>
    <w:rsid w:val="001C110B"/>
    <w:rsid w:val="001C15A4"/>
    <w:rsid w:val="001C1F43"/>
    <w:rsid w:val="001C2B29"/>
    <w:rsid w:val="001C3180"/>
    <w:rsid w:val="001C39D6"/>
    <w:rsid w:val="001C4130"/>
    <w:rsid w:val="001C4F5B"/>
    <w:rsid w:val="001C552C"/>
    <w:rsid w:val="001C5BEE"/>
    <w:rsid w:val="001C612A"/>
    <w:rsid w:val="001C6C1A"/>
    <w:rsid w:val="001D0706"/>
    <w:rsid w:val="001D1619"/>
    <w:rsid w:val="001D1EAE"/>
    <w:rsid w:val="001D2558"/>
    <w:rsid w:val="001D274E"/>
    <w:rsid w:val="001D352F"/>
    <w:rsid w:val="001D393C"/>
    <w:rsid w:val="001D3B64"/>
    <w:rsid w:val="001D47D8"/>
    <w:rsid w:val="001D4DEC"/>
    <w:rsid w:val="001D56D1"/>
    <w:rsid w:val="001D6774"/>
    <w:rsid w:val="001D7969"/>
    <w:rsid w:val="001D79C4"/>
    <w:rsid w:val="001D7A2A"/>
    <w:rsid w:val="001D7E8B"/>
    <w:rsid w:val="001E0901"/>
    <w:rsid w:val="001E0A53"/>
    <w:rsid w:val="001E120E"/>
    <w:rsid w:val="001E1C1E"/>
    <w:rsid w:val="001E56E9"/>
    <w:rsid w:val="001E5C2A"/>
    <w:rsid w:val="001E6920"/>
    <w:rsid w:val="001E6D27"/>
    <w:rsid w:val="001F1008"/>
    <w:rsid w:val="001F1B08"/>
    <w:rsid w:val="001F1EDC"/>
    <w:rsid w:val="001F347E"/>
    <w:rsid w:val="001F37BE"/>
    <w:rsid w:val="001F50FA"/>
    <w:rsid w:val="001F5553"/>
    <w:rsid w:val="001F6346"/>
    <w:rsid w:val="001F716F"/>
    <w:rsid w:val="001F729D"/>
    <w:rsid w:val="00200280"/>
    <w:rsid w:val="0020069E"/>
    <w:rsid w:val="0020082D"/>
    <w:rsid w:val="00200960"/>
    <w:rsid w:val="0020149B"/>
    <w:rsid w:val="002022D1"/>
    <w:rsid w:val="0020348F"/>
    <w:rsid w:val="00205B59"/>
    <w:rsid w:val="00205CE3"/>
    <w:rsid w:val="0020605D"/>
    <w:rsid w:val="00206641"/>
    <w:rsid w:val="00206A47"/>
    <w:rsid w:val="00207048"/>
    <w:rsid w:val="00207BB9"/>
    <w:rsid w:val="002103FD"/>
    <w:rsid w:val="002114E0"/>
    <w:rsid w:val="0021191F"/>
    <w:rsid w:val="00211C91"/>
    <w:rsid w:val="00212071"/>
    <w:rsid w:val="00213DAD"/>
    <w:rsid w:val="00214829"/>
    <w:rsid w:val="00215984"/>
    <w:rsid w:val="002169B9"/>
    <w:rsid w:val="00216F18"/>
    <w:rsid w:val="0022068A"/>
    <w:rsid w:val="00221499"/>
    <w:rsid w:val="00222410"/>
    <w:rsid w:val="00222BCD"/>
    <w:rsid w:val="00223D35"/>
    <w:rsid w:val="002245B9"/>
    <w:rsid w:val="00224E24"/>
    <w:rsid w:val="00224E9F"/>
    <w:rsid w:val="0022548A"/>
    <w:rsid w:val="002260CC"/>
    <w:rsid w:val="00226526"/>
    <w:rsid w:val="00226B62"/>
    <w:rsid w:val="002272E2"/>
    <w:rsid w:val="00230007"/>
    <w:rsid w:val="00230414"/>
    <w:rsid w:val="00230C19"/>
    <w:rsid w:val="00231743"/>
    <w:rsid w:val="00231C08"/>
    <w:rsid w:val="00232AE9"/>
    <w:rsid w:val="0023413B"/>
    <w:rsid w:val="00234931"/>
    <w:rsid w:val="00235076"/>
    <w:rsid w:val="0023560F"/>
    <w:rsid w:val="00235D60"/>
    <w:rsid w:val="00236124"/>
    <w:rsid w:val="00236A1D"/>
    <w:rsid w:val="00237FF5"/>
    <w:rsid w:val="00242B48"/>
    <w:rsid w:val="00243191"/>
    <w:rsid w:val="00243560"/>
    <w:rsid w:val="00243A71"/>
    <w:rsid w:val="00244B23"/>
    <w:rsid w:val="00245715"/>
    <w:rsid w:val="0024739C"/>
    <w:rsid w:val="00254370"/>
    <w:rsid w:val="00254496"/>
    <w:rsid w:val="00254C9C"/>
    <w:rsid w:val="0025577B"/>
    <w:rsid w:val="002600F8"/>
    <w:rsid w:val="00260FF0"/>
    <w:rsid w:val="002615AE"/>
    <w:rsid w:val="00262D12"/>
    <w:rsid w:val="002636C0"/>
    <w:rsid w:val="002638AF"/>
    <w:rsid w:val="00263BED"/>
    <w:rsid w:val="00263F3C"/>
    <w:rsid w:val="0026456A"/>
    <w:rsid w:val="00264DDF"/>
    <w:rsid w:val="00266EA2"/>
    <w:rsid w:val="00267751"/>
    <w:rsid w:val="00267DD1"/>
    <w:rsid w:val="002702B4"/>
    <w:rsid w:val="00270E5C"/>
    <w:rsid w:val="00271062"/>
    <w:rsid w:val="00272FAA"/>
    <w:rsid w:val="00273EFB"/>
    <w:rsid w:val="00276420"/>
    <w:rsid w:val="002765F4"/>
    <w:rsid w:val="0027675B"/>
    <w:rsid w:val="00277DCB"/>
    <w:rsid w:val="00280826"/>
    <w:rsid w:val="002816D3"/>
    <w:rsid w:val="00281AE2"/>
    <w:rsid w:val="00282AE3"/>
    <w:rsid w:val="0028555C"/>
    <w:rsid w:val="002855AD"/>
    <w:rsid w:val="00285A4D"/>
    <w:rsid w:val="00285E30"/>
    <w:rsid w:val="0028787F"/>
    <w:rsid w:val="00287B9F"/>
    <w:rsid w:val="00290047"/>
    <w:rsid w:val="00290F6C"/>
    <w:rsid w:val="00291762"/>
    <w:rsid w:val="0029257F"/>
    <w:rsid w:val="002937B7"/>
    <w:rsid w:val="00293BE9"/>
    <w:rsid w:val="00294286"/>
    <w:rsid w:val="002946C2"/>
    <w:rsid w:val="00294867"/>
    <w:rsid w:val="00297A58"/>
    <w:rsid w:val="002A1B78"/>
    <w:rsid w:val="002A21FF"/>
    <w:rsid w:val="002A2A17"/>
    <w:rsid w:val="002A5120"/>
    <w:rsid w:val="002A7111"/>
    <w:rsid w:val="002A7B16"/>
    <w:rsid w:val="002B0132"/>
    <w:rsid w:val="002B0B06"/>
    <w:rsid w:val="002B218D"/>
    <w:rsid w:val="002B242F"/>
    <w:rsid w:val="002B2B81"/>
    <w:rsid w:val="002B487E"/>
    <w:rsid w:val="002B4DD6"/>
    <w:rsid w:val="002B6458"/>
    <w:rsid w:val="002B67B4"/>
    <w:rsid w:val="002B6F80"/>
    <w:rsid w:val="002B76AE"/>
    <w:rsid w:val="002B7A13"/>
    <w:rsid w:val="002C0AC6"/>
    <w:rsid w:val="002C1B52"/>
    <w:rsid w:val="002C1B91"/>
    <w:rsid w:val="002C2C43"/>
    <w:rsid w:val="002C32C2"/>
    <w:rsid w:val="002C3611"/>
    <w:rsid w:val="002C715B"/>
    <w:rsid w:val="002C73FE"/>
    <w:rsid w:val="002C7717"/>
    <w:rsid w:val="002C7C37"/>
    <w:rsid w:val="002C7D8D"/>
    <w:rsid w:val="002C7FFC"/>
    <w:rsid w:val="002D01A7"/>
    <w:rsid w:val="002D0506"/>
    <w:rsid w:val="002D0654"/>
    <w:rsid w:val="002D197A"/>
    <w:rsid w:val="002D2927"/>
    <w:rsid w:val="002D391B"/>
    <w:rsid w:val="002D3D02"/>
    <w:rsid w:val="002D3EF1"/>
    <w:rsid w:val="002D40CF"/>
    <w:rsid w:val="002D63EE"/>
    <w:rsid w:val="002D7E6E"/>
    <w:rsid w:val="002E21C2"/>
    <w:rsid w:val="002E2392"/>
    <w:rsid w:val="002E27D2"/>
    <w:rsid w:val="002E3B20"/>
    <w:rsid w:val="002E4B41"/>
    <w:rsid w:val="002E50DA"/>
    <w:rsid w:val="002E62A6"/>
    <w:rsid w:val="002E62EB"/>
    <w:rsid w:val="002E6AF9"/>
    <w:rsid w:val="002F29D4"/>
    <w:rsid w:val="002F3762"/>
    <w:rsid w:val="002F3BD2"/>
    <w:rsid w:val="002F4D80"/>
    <w:rsid w:val="002F4E8E"/>
    <w:rsid w:val="002F5DA1"/>
    <w:rsid w:val="002F6B7A"/>
    <w:rsid w:val="002F78B1"/>
    <w:rsid w:val="002F7BA6"/>
    <w:rsid w:val="00300217"/>
    <w:rsid w:val="003003E6"/>
    <w:rsid w:val="00301102"/>
    <w:rsid w:val="00301199"/>
    <w:rsid w:val="003011DE"/>
    <w:rsid w:val="00301263"/>
    <w:rsid w:val="0030194A"/>
    <w:rsid w:val="00301B24"/>
    <w:rsid w:val="00302022"/>
    <w:rsid w:val="003028ED"/>
    <w:rsid w:val="00302AC1"/>
    <w:rsid w:val="00303305"/>
    <w:rsid w:val="00303F40"/>
    <w:rsid w:val="003041F8"/>
    <w:rsid w:val="003044B4"/>
    <w:rsid w:val="00305348"/>
    <w:rsid w:val="00305A29"/>
    <w:rsid w:val="00310895"/>
    <w:rsid w:val="003112A2"/>
    <w:rsid w:val="003140D9"/>
    <w:rsid w:val="00314435"/>
    <w:rsid w:val="0031655D"/>
    <w:rsid w:val="003165AE"/>
    <w:rsid w:val="003168CA"/>
    <w:rsid w:val="00317EF5"/>
    <w:rsid w:val="0032104C"/>
    <w:rsid w:val="00321107"/>
    <w:rsid w:val="003222AC"/>
    <w:rsid w:val="00322F57"/>
    <w:rsid w:val="00322FC4"/>
    <w:rsid w:val="00323765"/>
    <w:rsid w:val="00325BF2"/>
    <w:rsid w:val="00325F87"/>
    <w:rsid w:val="003264CA"/>
    <w:rsid w:val="00327432"/>
    <w:rsid w:val="00327B05"/>
    <w:rsid w:val="00327CEE"/>
    <w:rsid w:val="00327F45"/>
    <w:rsid w:val="003302F0"/>
    <w:rsid w:val="00330670"/>
    <w:rsid w:val="00331641"/>
    <w:rsid w:val="00332B8E"/>
    <w:rsid w:val="00332D30"/>
    <w:rsid w:val="003333C7"/>
    <w:rsid w:val="0033387C"/>
    <w:rsid w:val="00333ACF"/>
    <w:rsid w:val="003343D5"/>
    <w:rsid w:val="00334E36"/>
    <w:rsid w:val="00335642"/>
    <w:rsid w:val="003357ED"/>
    <w:rsid w:val="00335F9B"/>
    <w:rsid w:val="00337140"/>
    <w:rsid w:val="00340948"/>
    <w:rsid w:val="0034191B"/>
    <w:rsid w:val="0034241E"/>
    <w:rsid w:val="00342563"/>
    <w:rsid w:val="003425DF"/>
    <w:rsid w:val="0034393F"/>
    <w:rsid w:val="00343CAC"/>
    <w:rsid w:val="00344858"/>
    <w:rsid w:val="0034513F"/>
    <w:rsid w:val="0034527F"/>
    <w:rsid w:val="00345FBD"/>
    <w:rsid w:val="0034671C"/>
    <w:rsid w:val="003467EA"/>
    <w:rsid w:val="00346C51"/>
    <w:rsid w:val="00347813"/>
    <w:rsid w:val="0035177C"/>
    <w:rsid w:val="00351D19"/>
    <w:rsid w:val="003522D5"/>
    <w:rsid w:val="00353C95"/>
    <w:rsid w:val="00354F0B"/>
    <w:rsid w:val="00354FD2"/>
    <w:rsid w:val="00355449"/>
    <w:rsid w:val="003561FC"/>
    <w:rsid w:val="00357218"/>
    <w:rsid w:val="003575DD"/>
    <w:rsid w:val="00357A7B"/>
    <w:rsid w:val="003601C5"/>
    <w:rsid w:val="00360B60"/>
    <w:rsid w:val="003618B8"/>
    <w:rsid w:val="00361908"/>
    <w:rsid w:val="0036190F"/>
    <w:rsid w:val="00361B5E"/>
    <w:rsid w:val="00362EF9"/>
    <w:rsid w:val="00364E79"/>
    <w:rsid w:val="003661D6"/>
    <w:rsid w:val="0036742F"/>
    <w:rsid w:val="00367881"/>
    <w:rsid w:val="00370670"/>
    <w:rsid w:val="00370BF7"/>
    <w:rsid w:val="0037148D"/>
    <w:rsid w:val="0037153F"/>
    <w:rsid w:val="00371BF7"/>
    <w:rsid w:val="00372C82"/>
    <w:rsid w:val="003739D4"/>
    <w:rsid w:val="0038038B"/>
    <w:rsid w:val="003814EE"/>
    <w:rsid w:val="00381D8F"/>
    <w:rsid w:val="00382D3A"/>
    <w:rsid w:val="00384031"/>
    <w:rsid w:val="0038454D"/>
    <w:rsid w:val="00384AEF"/>
    <w:rsid w:val="003853D0"/>
    <w:rsid w:val="003858C1"/>
    <w:rsid w:val="00385919"/>
    <w:rsid w:val="00385AA2"/>
    <w:rsid w:val="00386038"/>
    <w:rsid w:val="003866E6"/>
    <w:rsid w:val="00386908"/>
    <w:rsid w:val="00386C90"/>
    <w:rsid w:val="00387A0D"/>
    <w:rsid w:val="003902A3"/>
    <w:rsid w:val="0039076C"/>
    <w:rsid w:val="003907A8"/>
    <w:rsid w:val="00391118"/>
    <w:rsid w:val="00391D1B"/>
    <w:rsid w:val="00391FC2"/>
    <w:rsid w:val="00392004"/>
    <w:rsid w:val="0039260C"/>
    <w:rsid w:val="003926A0"/>
    <w:rsid w:val="00393259"/>
    <w:rsid w:val="003940E9"/>
    <w:rsid w:val="0039449E"/>
    <w:rsid w:val="003953D6"/>
    <w:rsid w:val="003969C8"/>
    <w:rsid w:val="00396FAA"/>
    <w:rsid w:val="00397AE2"/>
    <w:rsid w:val="003A05AC"/>
    <w:rsid w:val="003A0780"/>
    <w:rsid w:val="003A0890"/>
    <w:rsid w:val="003A152C"/>
    <w:rsid w:val="003A1650"/>
    <w:rsid w:val="003A213C"/>
    <w:rsid w:val="003A238E"/>
    <w:rsid w:val="003A2F20"/>
    <w:rsid w:val="003A45E1"/>
    <w:rsid w:val="003A46E5"/>
    <w:rsid w:val="003A6DC7"/>
    <w:rsid w:val="003A7A24"/>
    <w:rsid w:val="003A7C01"/>
    <w:rsid w:val="003A7C6A"/>
    <w:rsid w:val="003A7E8B"/>
    <w:rsid w:val="003B0BDD"/>
    <w:rsid w:val="003B0E19"/>
    <w:rsid w:val="003B102D"/>
    <w:rsid w:val="003B130A"/>
    <w:rsid w:val="003B1380"/>
    <w:rsid w:val="003B13AA"/>
    <w:rsid w:val="003B16CB"/>
    <w:rsid w:val="003B21BC"/>
    <w:rsid w:val="003B2DD0"/>
    <w:rsid w:val="003B34B6"/>
    <w:rsid w:val="003B48EC"/>
    <w:rsid w:val="003B5115"/>
    <w:rsid w:val="003B511C"/>
    <w:rsid w:val="003B5E12"/>
    <w:rsid w:val="003B609E"/>
    <w:rsid w:val="003B6AAD"/>
    <w:rsid w:val="003B7359"/>
    <w:rsid w:val="003B7624"/>
    <w:rsid w:val="003C0FE3"/>
    <w:rsid w:val="003C1191"/>
    <w:rsid w:val="003C125F"/>
    <w:rsid w:val="003C2976"/>
    <w:rsid w:val="003C2BB9"/>
    <w:rsid w:val="003C3D5F"/>
    <w:rsid w:val="003C3F85"/>
    <w:rsid w:val="003C4415"/>
    <w:rsid w:val="003C46C8"/>
    <w:rsid w:val="003C4D0C"/>
    <w:rsid w:val="003C5ACE"/>
    <w:rsid w:val="003C6992"/>
    <w:rsid w:val="003C6F11"/>
    <w:rsid w:val="003C7078"/>
    <w:rsid w:val="003D0E03"/>
    <w:rsid w:val="003D1826"/>
    <w:rsid w:val="003D1B42"/>
    <w:rsid w:val="003D2913"/>
    <w:rsid w:val="003D3C25"/>
    <w:rsid w:val="003D3DAB"/>
    <w:rsid w:val="003D45AE"/>
    <w:rsid w:val="003D46AE"/>
    <w:rsid w:val="003D4D9A"/>
    <w:rsid w:val="003D5A06"/>
    <w:rsid w:val="003D64C8"/>
    <w:rsid w:val="003D7D96"/>
    <w:rsid w:val="003E0349"/>
    <w:rsid w:val="003E1446"/>
    <w:rsid w:val="003E1461"/>
    <w:rsid w:val="003E1D2A"/>
    <w:rsid w:val="003E2250"/>
    <w:rsid w:val="003E2E9F"/>
    <w:rsid w:val="003E5232"/>
    <w:rsid w:val="003E5812"/>
    <w:rsid w:val="003E61FD"/>
    <w:rsid w:val="003E7A2A"/>
    <w:rsid w:val="003F062C"/>
    <w:rsid w:val="003F2695"/>
    <w:rsid w:val="003F51F4"/>
    <w:rsid w:val="003F5C24"/>
    <w:rsid w:val="003F6806"/>
    <w:rsid w:val="003F7C4F"/>
    <w:rsid w:val="004003A6"/>
    <w:rsid w:val="00401519"/>
    <w:rsid w:val="00402BC6"/>
    <w:rsid w:val="00402E46"/>
    <w:rsid w:val="004035AC"/>
    <w:rsid w:val="004039FD"/>
    <w:rsid w:val="004042DF"/>
    <w:rsid w:val="004050C5"/>
    <w:rsid w:val="00405849"/>
    <w:rsid w:val="00407038"/>
    <w:rsid w:val="00407996"/>
    <w:rsid w:val="00411B32"/>
    <w:rsid w:val="004123A8"/>
    <w:rsid w:val="00412554"/>
    <w:rsid w:val="004135A3"/>
    <w:rsid w:val="004142CA"/>
    <w:rsid w:val="00414443"/>
    <w:rsid w:val="0041608C"/>
    <w:rsid w:val="004160E0"/>
    <w:rsid w:val="004166E9"/>
    <w:rsid w:val="00420125"/>
    <w:rsid w:val="004207B4"/>
    <w:rsid w:val="00420EAE"/>
    <w:rsid w:val="00421F18"/>
    <w:rsid w:val="0042249A"/>
    <w:rsid w:val="00422B11"/>
    <w:rsid w:val="00423C9F"/>
    <w:rsid w:val="00423E3D"/>
    <w:rsid w:val="004259A1"/>
    <w:rsid w:val="004259FB"/>
    <w:rsid w:val="00425AA7"/>
    <w:rsid w:val="0042602F"/>
    <w:rsid w:val="00426447"/>
    <w:rsid w:val="004267AE"/>
    <w:rsid w:val="00427E09"/>
    <w:rsid w:val="00430541"/>
    <w:rsid w:val="0043195A"/>
    <w:rsid w:val="00431E67"/>
    <w:rsid w:val="004335BF"/>
    <w:rsid w:val="00433DE6"/>
    <w:rsid w:val="00434CA2"/>
    <w:rsid w:val="004353AE"/>
    <w:rsid w:val="004355E8"/>
    <w:rsid w:val="00435613"/>
    <w:rsid w:val="00435862"/>
    <w:rsid w:val="00436554"/>
    <w:rsid w:val="00436E5E"/>
    <w:rsid w:val="0043712E"/>
    <w:rsid w:val="00437BDD"/>
    <w:rsid w:val="00441678"/>
    <w:rsid w:val="00442E85"/>
    <w:rsid w:val="004435CC"/>
    <w:rsid w:val="00443A37"/>
    <w:rsid w:val="00443BBD"/>
    <w:rsid w:val="00446897"/>
    <w:rsid w:val="004478D9"/>
    <w:rsid w:val="00451524"/>
    <w:rsid w:val="00451C24"/>
    <w:rsid w:val="00451CC1"/>
    <w:rsid w:val="004524D3"/>
    <w:rsid w:val="00453C6A"/>
    <w:rsid w:val="004551BC"/>
    <w:rsid w:val="00456695"/>
    <w:rsid w:val="00457344"/>
    <w:rsid w:val="00457EB2"/>
    <w:rsid w:val="00462C01"/>
    <w:rsid w:val="004636D8"/>
    <w:rsid w:val="00463D29"/>
    <w:rsid w:val="004654BE"/>
    <w:rsid w:val="004659BE"/>
    <w:rsid w:val="00470E7B"/>
    <w:rsid w:val="0047116C"/>
    <w:rsid w:val="004737CD"/>
    <w:rsid w:val="00474381"/>
    <w:rsid w:val="0047539E"/>
    <w:rsid w:val="004763CD"/>
    <w:rsid w:val="0047679C"/>
    <w:rsid w:val="0047746B"/>
    <w:rsid w:val="004775EC"/>
    <w:rsid w:val="004802B6"/>
    <w:rsid w:val="00480432"/>
    <w:rsid w:val="00480717"/>
    <w:rsid w:val="00483A67"/>
    <w:rsid w:val="00485AFA"/>
    <w:rsid w:val="004866A6"/>
    <w:rsid w:val="00490063"/>
    <w:rsid w:val="00490245"/>
    <w:rsid w:val="00490487"/>
    <w:rsid w:val="0049106E"/>
    <w:rsid w:val="0049196D"/>
    <w:rsid w:val="00492905"/>
    <w:rsid w:val="004929C3"/>
    <w:rsid w:val="0049416D"/>
    <w:rsid w:val="00494812"/>
    <w:rsid w:val="00495225"/>
    <w:rsid w:val="0049574E"/>
    <w:rsid w:val="0049598D"/>
    <w:rsid w:val="00495E4B"/>
    <w:rsid w:val="00496BF1"/>
    <w:rsid w:val="004A0442"/>
    <w:rsid w:val="004A0BCE"/>
    <w:rsid w:val="004A1494"/>
    <w:rsid w:val="004A1B78"/>
    <w:rsid w:val="004A1ED1"/>
    <w:rsid w:val="004A20FB"/>
    <w:rsid w:val="004A233C"/>
    <w:rsid w:val="004A3C23"/>
    <w:rsid w:val="004A3FCA"/>
    <w:rsid w:val="004A4EC4"/>
    <w:rsid w:val="004A506A"/>
    <w:rsid w:val="004A655E"/>
    <w:rsid w:val="004A7154"/>
    <w:rsid w:val="004A7946"/>
    <w:rsid w:val="004B0984"/>
    <w:rsid w:val="004B12E7"/>
    <w:rsid w:val="004B189D"/>
    <w:rsid w:val="004B23B8"/>
    <w:rsid w:val="004B252C"/>
    <w:rsid w:val="004B25F4"/>
    <w:rsid w:val="004B3935"/>
    <w:rsid w:val="004B3DEC"/>
    <w:rsid w:val="004B44C2"/>
    <w:rsid w:val="004B5C89"/>
    <w:rsid w:val="004B6989"/>
    <w:rsid w:val="004B7C96"/>
    <w:rsid w:val="004C0029"/>
    <w:rsid w:val="004C0340"/>
    <w:rsid w:val="004C174F"/>
    <w:rsid w:val="004C1E26"/>
    <w:rsid w:val="004C24DB"/>
    <w:rsid w:val="004C2B52"/>
    <w:rsid w:val="004C2CC9"/>
    <w:rsid w:val="004C41EB"/>
    <w:rsid w:val="004C5CD4"/>
    <w:rsid w:val="004C5CEC"/>
    <w:rsid w:val="004C6A16"/>
    <w:rsid w:val="004C6CF9"/>
    <w:rsid w:val="004C79B3"/>
    <w:rsid w:val="004C7BB7"/>
    <w:rsid w:val="004D0AD5"/>
    <w:rsid w:val="004D0CA9"/>
    <w:rsid w:val="004D127A"/>
    <w:rsid w:val="004D12A7"/>
    <w:rsid w:val="004D16B3"/>
    <w:rsid w:val="004D226E"/>
    <w:rsid w:val="004D31B5"/>
    <w:rsid w:val="004D39D7"/>
    <w:rsid w:val="004D420B"/>
    <w:rsid w:val="004D7FF2"/>
    <w:rsid w:val="004E0498"/>
    <w:rsid w:val="004E1059"/>
    <w:rsid w:val="004E1259"/>
    <w:rsid w:val="004E1413"/>
    <w:rsid w:val="004E1707"/>
    <w:rsid w:val="004E1ECA"/>
    <w:rsid w:val="004E46DF"/>
    <w:rsid w:val="004E4F92"/>
    <w:rsid w:val="004E4FE1"/>
    <w:rsid w:val="004E58BA"/>
    <w:rsid w:val="004F02DC"/>
    <w:rsid w:val="004F02FD"/>
    <w:rsid w:val="004F0303"/>
    <w:rsid w:val="004F07FD"/>
    <w:rsid w:val="004F09B7"/>
    <w:rsid w:val="004F0AB4"/>
    <w:rsid w:val="004F17D3"/>
    <w:rsid w:val="004F2C02"/>
    <w:rsid w:val="004F3EEE"/>
    <w:rsid w:val="004F40FF"/>
    <w:rsid w:val="004F6903"/>
    <w:rsid w:val="004F6C49"/>
    <w:rsid w:val="004F720E"/>
    <w:rsid w:val="004F765C"/>
    <w:rsid w:val="0050016B"/>
    <w:rsid w:val="005008F2"/>
    <w:rsid w:val="00500F80"/>
    <w:rsid w:val="00502405"/>
    <w:rsid w:val="005037FF"/>
    <w:rsid w:val="00505041"/>
    <w:rsid w:val="00506BC1"/>
    <w:rsid w:val="00510BF4"/>
    <w:rsid w:val="00511681"/>
    <w:rsid w:val="005123FF"/>
    <w:rsid w:val="00512F2D"/>
    <w:rsid w:val="00513323"/>
    <w:rsid w:val="00513D3C"/>
    <w:rsid w:val="005142AF"/>
    <w:rsid w:val="00514C3F"/>
    <w:rsid w:val="0051513C"/>
    <w:rsid w:val="00515829"/>
    <w:rsid w:val="005158D2"/>
    <w:rsid w:val="00516044"/>
    <w:rsid w:val="005169A6"/>
    <w:rsid w:val="00516CF7"/>
    <w:rsid w:val="00516DEA"/>
    <w:rsid w:val="00517109"/>
    <w:rsid w:val="0051795A"/>
    <w:rsid w:val="00520066"/>
    <w:rsid w:val="0052311D"/>
    <w:rsid w:val="00524241"/>
    <w:rsid w:val="005244DE"/>
    <w:rsid w:val="00525B64"/>
    <w:rsid w:val="00525D02"/>
    <w:rsid w:val="005269EC"/>
    <w:rsid w:val="005278D4"/>
    <w:rsid w:val="00527E3A"/>
    <w:rsid w:val="005301E6"/>
    <w:rsid w:val="00530BA5"/>
    <w:rsid w:val="005313B2"/>
    <w:rsid w:val="005316E4"/>
    <w:rsid w:val="00532191"/>
    <w:rsid w:val="0053257E"/>
    <w:rsid w:val="00532C3B"/>
    <w:rsid w:val="00533003"/>
    <w:rsid w:val="00533036"/>
    <w:rsid w:val="0053324A"/>
    <w:rsid w:val="00533C9C"/>
    <w:rsid w:val="00534B57"/>
    <w:rsid w:val="00535CC2"/>
    <w:rsid w:val="005360CC"/>
    <w:rsid w:val="005361B4"/>
    <w:rsid w:val="00536374"/>
    <w:rsid w:val="00536416"/>
    <w:rsid w:val="0053724E"/>
    <w:rsid w:val="00537552"/>
    <w:rsid w:val="00537619"/>
    <w:rsid w:val="00537E0D"/>
    <w:rsid w:val="00537F4F"/>
    <w:rsid w:val="005403EE"/>
    <w:rsid w:val="00540DAB"/>
    <w:rsid w:val="00541EFE"/>
    <w:rsid w:val="005427EE"/>
    <w:rsid w:val="00542808"/>
    <w:rsid w:val="0054281D"/>
    <w:rsid w:val="00542993"/>
    <w:rsid w:val="00543009"/>
    <w:rsid w:val="00543EAE"/>
    <w:rsid w:val="005444AE"/>
    <w:rsid w:val="00544E4E"/>
    <w:rsid w:val="00546487"/>
    <w:rsid w:val="005470B0"/>
    <w:rsid w:val="0054760A"/>
    <w:rsid w:val="00550BBC"/>
    <w:rsid w:val="005516B2"/>
    <w:rsid w:val="005518F8"/>
    <w:rsid w:val="0055319B"/>
    <w:rsid w:val="0055353A"/>
    <w:rsid w:val="0055529E"/>
    <w:rsid w:val="00557789"/>
    <w:rsid w:val="00560DC2"/>
    <w:rsid w:val="00561DC3"/>
    <w:rsid w:val="005621E1"/>
    <w:rsid w:val="00562432"/>
    <w:rsid w:val="00562DA9"/>
    <w:rsid w:val="005632E4"/>
    <w:rsid w:val="00565B25"/>
    <w:rsid w:val="00566E7C"/>
    <w:rsid w:val="005677EA"/>
    <w:rsid w:val="00571BD5"/>
    <w:rsid w:val="00572D6A"/>
    <w:rsid w:val="00572E1B"/>
    <w:rsid w:val="005765D1"/>
    <w:rsid w:val="00576CB3"/>
    <w:rsid w:val="00577594"/>
    <w:rsid w:val="0058040E"/>
    <w:rsid w:val="005815F6"/>
    <w:rsid w:val="00581877"/>
    <w:rsid w:val="00581E54"/>
    <w:rsid w:val="00581F16"/>
    <w:rsid w:val="00582E99"/>
    <w:rsid w:val="00582EB5"/>
    <w:rsid w:val="00583B44"/>
    <w:rsid w:val="00583E11"/>
    <w:rsid w:val="0058436D"/>
    <w:rsid w:val="005844D9"/>
    <w:rsid w:val="00584638"/>
    <w:rsid w:val="00584663"/>
    <w:rsid w:val="00585485"/>
    <w:rsid w:val="005860A2"/>
    <w:rsid w:val="00587DEC"/>
    <w:rsid w:val="00590CEE"/>
    <w:rsid w:val="00590F76"/>
    <w:rsid w:val="005918CA"/>
    <w:rsid w:val="0059245A"/>
    <w:rsid w:val="00592600"/>
    <w:rsid w:val="005927DB"/>
    <w:rsid w:val="00593A61"/>
    <w:rsid w:val="00593F98"/>
    <w:rsid w:val="00594DEB"/>
    <w:rsid w:val="00595FD4"/>
    <w:rsid w:val="005969F9"/>
    <w:rsid w:val="00597282"/>
    <w:rsid w:val="00597C2B"/>
    <w:rsid w:val="00597D37"/>
    <w:rsid w:val="00597EBD"/>
    <w:rsid w:val="00597F98"/>
    <w:rsid w:val="005A0501"/>
    <w:rsid w:val="005A2B4C"/>
    <w:rsid w:val="005A2C3A"/>
    <w:rsid w:val="005A3AB7"/>
    <w:rsid w:val="005A3BF4"/>
    <w:rsid w:val="005A3D97"/>
    <w:rsid w:val="005A40B8"/>
    <w:rsid w:val="005A5A01"/>
    <w:rsid w:val="005A5ED2"/>
    <w:rsid w:val="005A71DD"/>
    <w:rsid w:val="005A7692"/>
    <w:rsid w:val="005B0DE2"/>
    <w:rsid w:val="005B18BA"/>
    <w:rsid w:val="005B1A1E"/>
    <w:rsid w:val="005B1EED"/>
    <w:rsid w:val="005B4911"/>
    <w:rsid w:val="005B5E96"/>
    <w:rsid w:val="005B6D55"/>
    <w:rsid w:val="005B7302"/>
    <w:rsid w:val="005B7AD5"/>
    <w:rsid w:val="005C1BAC"/>
    <w:rsid w:val="005C2634"/>
    <w:rsid w:val="005C2C25"/>
    <w:rsid w:val="005C30D8"/>
    <w:rsid w:val="005C4533"/>
    <w:rsid w:val="005C5A5D"/>
    <w:rsid w:val="005C5FF9"/>
    <w:rsid w:val="005C63C6"/>
    <w:rsid w:val="005C6CA1"/>
    <w:rsid w:val="005C7327"/>
    <w:rsid w:val="005C790B"/>
    <w:rsid w:val="005D05EA"/>
    <w:rsid w:val="005D1396"/>
    <w:rsid w:val="005D2BF7"/>
    <w:rsid w:val="005D473B"/>
    <w:rsid w:val="005D4962"/>
    <w:rsid w:val="005D52BC"/>
    <w:rsid w:val="005D5A62"/>
    <w:rsid w:val="005D6364"/>
    <w:rsid w:val="005D7E38"/>
    <w:rsid w:val="005E0AC5"/>
    <w:rsid w:val="005E0F80"/>
    <w:rsid w:val="005E2701"/>
    <w:rsid w:val="005E4185"/>
    <w:rsid w:val="005E44B4"/>
    <w:rsid w:val="005E4917"/>
    <w:rsid w:val="005E78A7"/>
    <w:rsid w:val="005F0DB3"/>
    <w:rsid w:val="005F14D1"/>
    <w:rsid w:val="005F1645"/>
    <w:rsid w:val="005F1833"/>
    <w:rsid w:val="005F28AC"/>
    <w:rsid w:val="005F3452"/>
    <w:rsid w:val="005F39EA"/>
    <w:rsid w:val="005F3B7C"/>
    <w:rsid w:val="005F3C2D"/>
    <w:rsid w:val="005F44CC"/>
    <w:rsid w:val="005F4BFA"/>
    <w:rsid w:val="005F5319"/>
    <w:rsid w:val="005F715B"/>
    <w:rsid w:val="005F7FC8"/>
    <w:rsid w:val="00600D33"/>
    <w:rsid w:val="00601DB2"/>
    <w:rsid w:val="00604704"/>
    <w:rsid w:val="0060631E"/>
    <w:rsid w:val="0060719D"/>
    <w:rsid w:val="0060766D"/>
    <w:rsid w:val="00607A89"/>
    <w:rsid w:val="00607C76"/>
    <w:rsid w:val="00610E34"/>
    <w:rsid w:val="006124D6"/>
    <w:rsid w:val="0061300B"/>
    <w:rsid w:val="00614153"/>
    <w:rsid w:val="00614FD4"/>
    <w:rsid w:val="00615128"/>
    <w:rsid w:val="0061553B"/>
    <w:rsid w:val="0061615F"/>
    <w:rsid w:val="00620C43"/>
    <w:rsid w:val="00621F36"/>
    <w:rsid w:val="00622744"/>
    <w:rsid w:val="006234FB"/>
    <w:rsid w:val="006237E4"/>
    <w:rsid w:val="006251D8"/>
    <w:rsid w:val="006252C5"/>
    <w:rsid w:val="0062582C"/>
    <w:rsid w:val="00625932"/>
    <w:rsid w:val="00626416"/>
    <w:rsid w:val="0062654F"/>
    <w:rsid w:val="006266C8"/>
    <w:rsid w:val="00626809"/>
    <w:rsid w:val="0063058D"/>
    <w:rsid w:val="0063150B"/>
    <w:rsid w:val="00632F50"/>
    <w:rsid w:val="00633EF7"/>
    <w:rsid w:val="006340D5"/>
    <w:rsid w:val="00634128"/>
    <w:rsid w:val="00634B82"/>
    <w:rsid w:val="00635BFB"/>
    <w:rsid w:val="00636C14"/>
    <w:rsid w:val="006379C8"/>
    <w:rsid w:val="006400FD"/>
    <w:rsid w:val="006405ED"/>
    <w:rsid w:val="00640F73"/>
    <w:rsid w:val="00641228"/>
    <w:rsid w:val="0064146F"/>
    <w:rsid w:val="0064343E"/>
    <w:rsid w:val="00644A7D"/>
    <w:rsid w:val="00645968"/>
    <w:rsid w:val="006476B5"/>
    <w:rsid w:val="0065070A"/>
    <w:rsid w:val="0065089E"/>
    <w:rsid w:val="00651644"/>
    <w:rsid w:val="00651CEB"/>
    <w:rsid w:val="00652485"/>
    <w:rsid w:val="00652936"/>
    <w:rsid w:val="0065404F"/>
    <w:rsid w:val="00654212"/>
    <w:rsid w:val="00654902"/>
    <w:rsid w:val="00654B15"/>
    <w:rsid w:val="00655B41"/>
    <w:rsid w:val="00655ED9"/>
    <w:rsid w:val="00655F1C"/>
    <w:rsid w:val="00656C0D"/>
    <w:rsid w:val="00656FCC"/>
    <w:rsid w:val="00657185"/>
    <w:rsid w:val="00660F00"/>
    <w:rsid w:val="00660FA2"/>
    <w:rsid w:val="00661E3D"/>
    <w:rsid w:val="0066326A"/>
    <w:rsid w:val="00663977"/>
    <w:rsid w:val="006643F2"/>
    <w:rsid w:val="00664782"/>
    <w:rsid w:val="00664EA1"/>
    <w:rsid w:val="00665EA6"/>
    <w:rsid w:val="00666CBA"/>
    <w:rsid w:val="00667EDC"/>
    <w:rsid w:val="006704B4"/>
    <w:rsid w:val="00670604"/>
    <w:rsid w:val="006707AE"/>
    <w:rsid w:val="00670CAF"/>
    <w:rsid w:val="00671DBA"/>
    <w:rsid w:val="00674F43"/>
    <w:rsid w:val="00675DD6"/>
    <w:rsid w:val="00680BF9"/>
    <w:rsid w:val="00680EBD"/>
    <w:rsid w:val="00682D47"/>
    <w:rsid w:val="00683A25"/>
    <w:rsid w:val="006847E5"/>
    <w:rsid w:val="00686399"/>
    <w:rsid w:val="00686467"/>
    <w:rsid w:val="00686D82"/>
    <w:rsid w:val="006878B1"/>
    <w:rsid w:val="00687A49"/>
    <w:rsid w:val="00687EF5"/>
    <w:rsid w:val="0069225D"/>
    <w:rsid w:val="00693403"/>
    <w:rsid w:val="00693BDF"/>
    <w:rsid w:val="00696911"/>
    <w:rsid w:val="00696968"/>
    <w:rsid w:val="00696B37"/>
    <w:rsid w:val="00697033"/>
    <w:rsid w:val="0069704C"/>
    <w:rsid w:val="00697954"/>
    <w:rsid w:val="00697DF1"/>
    <w:rsid w:val="00697EF7"/>
    <w:rsid w:val="006A01D6"/>
    <w:rsid w:val="006A0597"/>
    <w:rsid w:val="006A1DDB"/>
    <w:rsid w:val="006A232C"/>
    <w:rsid w:val="006A4125"/>
    <w:rsid w:val="006A4E0B"/>
    <w:rsid w:val="006A51CE"/>
    <w:rsid w:val="006A723F"/>
    <w:rsid w:val="006A7E94"/>
    <w:rsid w:val="006B0E7E"/>
    <w:rsid w:val="006B168E"/>
    <w:rsid w:val="006B17D5"/>
    <w:rsid w:val="006B1975"/>
    <w:rsid w:val="006B1EB5"/>
    <w:rsid w:val="006B3145"/>
    <w:rsid w:val="006B340F"/>
    <w:rsid w:val="006B3678"/>
    <w:rsid w:val="006B3EDB"/>
    <w:rsid w:val="006B4DC9"/>
    <w:rsid w:val="006B614B"/>
    <w:rsid w:val="006B6359"/>
    <w:rsid w:val="006B63EC"/>
    <w:rsid w:val="006B6B8F"/>
    <w:rsid w:val="006B77EE"/>
    <w:rsid w:val="006B7B76"/>
    <w:rsid w:val="006B7C7B"/>
    <w:rsid w:val="006B7E4F"/>
    <w:rsid w:val="006C078E"/>
    <w:rsid w:val="006C29AD"/>
    <w:rsid w:val="006C305C"/>
    <w:rsid w:val="006C34B9"/>
    <w:rsid w:val="006C3B88"/>
    <w:rsid w:val="006C48A2"/>
    <w:rsid w:val="006C54CB"/>
    <w:rsid w:val="006C76FC"/>
    <w:rsid w:val="006C78E3"/>
    <w:rsid w:val="006D0A6B"/>
    <w:rsid w:val="006D2908"/>
    <w:rsid w:val="006D2EC4"/>
    <w:rsid w:val="006D36AB"/>
    <w:rsid w:val="006D36E2"/>
    <w:rsid w:val="006D370E"/>
    <w:rsid w:val="006D3FFB"/>
    <w:rsid w:val="006D5961"/>
    <w:rsid w:val="006D60C5"/>
    <w:rsid w:val="006D6E55"/>
    <w:rsid w:val="006D6EED"/>
    <w:rsid w:val="006D7FED"/>
    <w:rsid w:val="006E0876"/>
    <w:rsid w:val="006E1221"/>
    <w:rsid w:val="006E269C"/>
    <w:rsid w:val="006E2C4F"/>
    <w:rsid w:val="006E34A9"/>
    <w:rsid w:val="006E4B09"/>
    <w:rsid w:val="006E60F9"/>
    <w:rsid w:val="006E625D"/>
    <w:rsid w:val="006F03E5"/>
    <w:rsid w:val="006F18C8"/>
    <w:rsid w:val="006F1AFE"/>
    <w:rsid w:val="006F1BE2"/>
    <w:rsid w:val="006F2D71"/>
    <w:rsid w:val="006F41A9"/>
    <w:rsid w:val="006F494B"/>
    <w:rsid w:val="006F6020"/>
    <w:rsid w:val="006F71C2"/>
    <w:rsid w:val="006F76BF"/>
    <w:rsid w:val="006F7B17"/>
    <w:rsid w:val="00700B0C"/>
    <w:rsid w:val="00700C56"/>
    <w:rsid w:val="00700CA3"/>
    <w:rsid w:val="00700FED"/>
    <w:rsid w:val="00701690"/>
    <w:rsid w:val="0070193F"/>
    <w:rsid w:val="00702221"/>
    <w:rsid w:val="0070351B"/>
    <w:rsid w:val="0070487C"/>
    <w:rsid w:val="0070487E"/>
    <w:rsid w:val="00704ECD"/>
    <w:rsid w:val="00705BAB"/>
    <w:rsid w:val="0070645F"/>
    <w:rsid w:val="00707057"/>
    <w:rsid w:val="0070798B"/>
    <w:rsid w:val="007105BC"/>
    <w:rsid w:val="00710E07"/>
    <w:rsid w:val="00711287"/>
    <w:rsid w:val="0071188D"/>
    <w:rsid w:val="00711FD7"/>
    <w:rsid w:val="0071425C"/>
    <w:rsid w:val="00714261"/>
    <w:rsid w:val="0071463D"/>
    <w:rsid w:val="007152FF"/>
    <w:rsid w:val="007157AF"/>
    <w:rsid w:val="00720E00"/>
    <w:rsid w:val="00722811"/>
    <w:rsid w:val="00723A8C"/>
    <w:rsid w:val="00725AC1"/>
    <w:rsid w:val="00726B4F"/>
    <w:rsid w:val="00726E46"/>
    <w:rsid w:val="00727802"/>
    <w:rsid w:val="00727C3A"/>
    <w:rsid w:val="00727F5B"/>
    <w:rsid w:val="007316A3"/>
    <w:rsid w:val="00732326"/>
    <w:rsid w:val="00732852"/>
    <w:rsid w:val="0073286C"/>
    <w:rsid w:val="00732C54"/>
    <w:rsid w:val="00732EBE"/>
    <w:rsid w:val="007341E4"/>
    <w:rsid w:val="00736514"/>
    <w:rsid w:val="00737FD2"/>
    <w:rsid w:val="007423E6"/>
    <w:rsid w:val="007428D5"/>
    <w:rsid w:val="00742DD6"/>
    <w:rsid w:val="007433F7"/>
    <w:rsid w:val="00743ED0"/>
    <w:rsid w:val="0074663B"/>
    <w:rsid w:val="00746CE9"/>
    <w:rsid w:val="007472DF"/>
    <w:rsid w:val="00747503"/>
    <w:rsid w:val="00747526"/>
    <w:rsid w:val="00750257"/>
    <w:rsid w:val="007507A5"/>
    <w:rsid w:val="00751A35"/>
    <w:rsid w:val="00751D6E"/>
    <w:rsid w:val="00751DC2"/>
    <w:rsid w:val="00751E01"/>
    <w:rsid w:val="007520DB"/>
    <w:rsid w:val="00752B15"/>
    <w:rsid w:val="00753A1B"/>
    <w:rsid w:val="0075532F"/>
    <w:rsid w:val="00755B09"/>
    <w:rsid w:val="0075731F"/>
    <w:rsid w:val="00757C85"/>
    <w:rsid w:val="00757F2A"/>
    <w:rsid w:val="00760622"/>
    <w:rsid w:val="00760B70"/>
    <w:rsid w:val="00761034"/>
    <w:rsid w:val="007613CE"/>
    <w:rsid w:val="007614DF"/>
    <w:rsid w:val="00762E2C"/>
    <w:rsid w:val="00762E80"/>
    <w:rsid w:val="0076486A"/>
    <w:rsid w:val="00764A60"/>
    <w:rsid w:val="00764B3D"/>
    <w:rsid w:val="00764B67"/>
    <w:rsid w:val="007659C3"/>
    <w:rsid w:val="0076702F"/>
    <w:rsid w:val="00767678"/>
    <w:rsid w:val="007714E6"/>
    <w:rsid w:val="00771FB1"/>
    <w:rsid w:val="0077244C"/>
    <w:rsid w:val="007725B3"/>
    <w:rsid w:val="00772951"/>
    <w:rsid w:val="0077425F"/>
    <w:rsid w:val="00774C32"/>
    <w:rsid w:val="007752DF"/>
    <w:rsid w:val="007754B3"/>
    <w:rsid w:val="00776157"/>
    <w:rsid w:val="0077685B"/>
    <w:rsid w:val="007777D4"/>
    <w:rsid w:val="00777863"/>
    <w:rsid w:val="00777918"/>
    <w:rsid w:val="00777F6A"/>
    <w:rsid w:val="007801B8"/>
    <w:rsid w:val="007803A8"/>
    <w:rsid w:val="00780515"/>
    <w:rsid w:val="00782A60"/>
    <w:rsid w:val="007831E5"/>
    <w:rsid w:val="00783553"/>
    <w:rsid w:val="007854B8"/>
    <w:rsid w:val="00785CF2"/>
    <w:rsid w:val="00785FE5"/>
    <w:rsid w:val="0078636A"/>
    <w:rsid w:val="007877E4"/>
    <w:rsid w:val="007908E8"/>
    <w:rsid w:val="00794311"/>
    <w:rsid w:val="00794AAD"/>
    <w:rsid w:val="00794F0A"/>
    <w:rsid w:val="00795857"/>
    <w:rsid w:val="00795DC3"/>
    <w:rsid w:val="00796F6E"/>
    <w:rsid w:val="0079786B"/>
    <w:rsid w:val="007A0576"/>
    <w:rsid w:val="007A05FD"/>
    <w:rsid w:val="007A061D"/>
    <w:rsid w:val="007A06AA"/>
    <w:rsid w:val="007A0E78"/>
    <w:rsid w:val="007A1A2E"/>
    <w:rsid w:val="007A2A6C"/>
    <w:rsid w:val="007A2D07"/>
    <w:rsid w:val="007A30A2"/>
    <w:rsid w:val="007A30A4"/>
    <w:rsid w:val="007A53A5"/>
    <w:rsid w:val="007A66D7"/>
    <w:rsid w:val="007B000F"/>
    <w:rsid w:val="007B0231"/>
    <w:rsid w:val="007B04D0"/>
    <w:rsid w:val="007B1D99"/>
    <w:rsid w:val="007B1E2F"/>
    <w:rsid w:val="007B294B"/>
    <w:rsid w:val="007B2C84"/>
    <w:rsid w:val="007B2E73"/>
    <w:rsid w:val="007B2F96"/>
    <w:rsid w:val="007B342E"/>
    <w:rsid w:val="007B3969"/>
    <w:rsid w:val="007B41E3"/>
    <w:rsid w:val="007B543B"/>
    <w:rsid w:val="007B58F7"/>
    <w:rsid w:val="007B666D"/>
    <w:rsid w:val="007B7DE1"/>
    <w:rsid w:val="007C0244"/>
    <w:rsid w:val="007C0C53"/>
    <w:rsid w:val="007C10DD"/>
    <w:rsid w:val="007C184A"/>
    <w:rsid w:val="007C3534"/>
    <w:rsid w:val="007C40B9"/>
    <w:rsid w:val="007C42FA"/>
    <w:rsid w:val="007C4569"/>
    <w:rsid w:val="007C4E29"/>
    <w:rsid w:val="007C6708"/>
    <w:rsid w:val="007C6B7D"/>
    <w:rsid w:val="007C7AF2"/>
    <w:rsid w:val="007D012E"/>
    <w:rsid w:val="007D114A"/>
    <w:rsid w:val="007D19DE"/>
    <w:rsid w:val="007D343D"/>
    <w:rsid w:val="007D347E"/>
    <w:rsid w:val="007D3EEB"/>
    <w:rsid w:val="007D4221"/>
    <w:rsid w:val="007D509C"/>
    <w:rsid w:val="007D6754"/>
    <w:rsid w:val="007D7B98"/>
    <w:rsid w:val="007D7DBF"/>
    <w:rsid w:val="007E05D1"/>
    <w:rsid w:val="007E11F5"/>
    <w:rsid w:val="007E24C3"/>
    <w:rsid w:val="007E291B"/>
    <w:rsid w:val="007E41E4"/>
    <w:rsid w:val="007E6DD0"/>
    <w:rsid w:val="007E7962"/>
    <w:rsid w:val="007E7EB4"/>
    <w:rsid w:val="007F0A41"/>
    <w:rsid w:val="007F0F5E"/>
    <w:rsid w:val="007F1F92"/>
    <w:rsid w:val="007F2403"/>
    <w:rsid w:val="007F33A1"/>
    <w:rsid w:val="007F3610"/>
    <w:rsid w:val="007F7197"/>
    <w:rsid w:val="007F7613"/>
    <w:rsid w:val="007F7AE6"/>
    <w:rsid w:val="007F7CD4"/>
    <w:rsid w:val="0080267B"/>
    <w:rsid w:val="008035F9"/>
    <w:rsid w:val="00803778"/>
    <w:rsid w:val="00804172"/>
    <w:rsid w:val="00804B9D"/>
    <w:rsid w:val="00805AFB"/>
    <w:rsid w:val="00805F5A"/>
    <w:rsid w:val="00806A03"/>
    <w:rsid w:val="00806B7E"/>
    <w:rsid w:val="00806D84"/>
    <w:rsid w:val="0080702B"/>
    <w:rsid w:val="00807F5A"/>
    <w:rsid w:val="00810264"/>
    <w:rsid w:val="00810700"/>
    <w:rsid w:val="008107B7"/>
    <w:rsid w:val="00810C6A"/>
    <w:rsid w:val="00810C7C"/>
    <w:rsid w:val="008115B3"/>
    <w:rsid w:val="00811BD7"/>
    <w:rsid w:val="00811F3D"/>
    <w:rsid w:val="008130F8"/>
    <w:rsid w:val="00813A64"/>
    <w:rsid w:val="008144C7"/>
    <w:rsid w:val="00815691"/>
    <w:rsid w:val="00817524"/>
    <w:rsid w:val="0082078D"/>
    <w:rsid w:val="0082151C"/>
    <w:rsid w:val="00822375"/>
    <w:rsid w:val="008225F1"/>
    <w:rsid w:val="00822E9F"/>
    <w:rsid w:val="008237B7"/>
    <w:rsid w:val="00824287"/>
    <w:rsid w:val="0082551B"/>
    <w:rsid w:val="00830917"/>
    <w:rsid w:val="00830A98"/>
    <w:rsid w:val="00831BAB"/>
    <w:rsid w:val="00833C02"/>
    <w:rsid w:val="00833C60"/>
    <w:rsid w:val="00833E54"/>
    <w:rsid w:val="00834628"/>
    <w:rsid w:val="00835B2B"/>
    <w:rsid w:val="008361EF"/>
    <w:rsid w:val="008377A2"/>
    <w:rsid w:val="008423A5"/>
    <w:rsid w:val="00843241"/>
    <w:rsid w:val="008442F7"/>
    <w:rsid w:val="008443BA"/>
    <w:rsid w:val="00844713"/>
    <w:rsid w:val="008447B1"/>
    <w:rsid w:val="008449F9"/>
    <w:rsid w:val="00844DA9"/>
    <w:rsid w:val="00846123"/>
    <w:rsid w:val="00846240"/>
    <w:rsid w:val="00846E9E"/>
    <w:rsid w:val="008470CA"/>
    <w:rsid w:val="008478EB"/>
    <w:rsid w:val="00847C84"/>
    <w:rsid w:val="008512A2"/>
    <w:rsid w:val="00852D3D"/>
    <w:rsid w:val="008549CF"/>
    <w:rsid w:val="00854BE7"/>
    <w:rsid w:val="00854D61"/>
    <w:rsid w:val="008555B0"/>
    <w:rsid w:val="00856113"/>
    <w:rsid w:val="00856262"/>
    <w:rsid w:val="0085688A"/>
    <w:rsid w:val="00856B2B"/>
    <w:rsid w:val="00856CB5"/>
    <w:rsid w:val="00857CE5"/>
    <w:rsid w:val="00857F42"/>
    <w:rsid w:val="00860755"/>
    <w:rsid w:val="0086243C"/>
    <w:rsid w:val="00863618"/>
    <w:rsid w:val="00864CEB"/>
    <w:rsid w:val="0086567E"/>
    <w:rsid w:val="008658EC"/>
    <w:rsid w:val="008664C6"/>
    <w:rsid w:val="00867223"/>
    <w:rsid w:val="0086731C"/>
    <w:rsid w:val="00867E0E"/>
    <w:rsid w:val="00871785"/>
    <w:rsid w:val="00873B31"/>
    <w:rsid w:val="00873CE9"/>
    <w:rsid w:val="00874F08"/>
    <w:rsid w:val="00876B46"/>
    <w:rsid w:val="008770C3"/>
    <w:rsid w:val="00880C48"/>
    <w:rsid w:val="0088158E"/>
    <w:rsid w:val="00881901"/>
    <w:rsid w:val="008829E1"/>
    <w:rsid w:val="008831BA"/>
    <w:rsid w:val="00884105"/>
    <w:rsid w:val="00884662"/>
    <w:rsid w:val="00884A43"/>
    <w:rsid w:val="008851DB"/>
    <w:rsid w:val="0088746C"/>
    <w:rsid w:val="008874AD"/>
    <w:rsid w:val="00887A56"/>
    <w:rsid w:val="00890DEE"/>
    <w:rsid w:val="0089296B"/>
    <w:rsid w:val="00892A9E"/>
    <w:rsid w:val="00894880"/>
    <w:rsid w:val="00895176"/>
    <w:rsid w:val="0089604B"/>
    <w:rsid w:val="008A03F2"/>
    <w:rsid w:val="008A05F8"/>
    <w:rsid w:val="008A169C"/>
    <w:rsid w:val="008A2B40"/>
    <w:rsid w:val="008A2EAF"/>
    <w:rsid w:val="008A32F0"/>
    <w:rsid w:val="008A5ADC"/>
    <w:rsid w:val="008B0BE7"/>
    <w:rsid w:val="008B13F7"/>
    <w:rsid w:val="008B15C0"/>
    <w:rsid w:val="008B36DD"/>
    <w:rsid w:val="008C0D78"/>
    <w:rsid w:val="008C1792"/>
    <w:rsid w:val="008C19D6"/>
    <w:rsid w:val="008C1B7E"/>
    <w:rsid w:val="008C26E8"/>
    <w:rsid w:val="008C26F5"/>
    <w:rsid w:val="008C440F"/>
    <w:rsid w:val="008C4591"/>
    <w:rsid w:val="008C5039"/>
    <w:rsid w:val="008C524B"/>
    <w:rsid w:val="008C57B4"/>
    <w:rsid w:val="008C5FE6"/>
    <w:rsid w:val="008C6B7F"/>
    <w:rsid w:val="008C6E93"/>
    <w:rsid w:val="008C7414"/>
    <w:rsid w:val="008C7ABB"/>
    <w:rsid w:val="008D0F57"/>
    <w:rsid w:val="008D0F6A"/>
    <w:rsid w:val="008D1354"/>
    <w:rsid w:val="008D1F7E"/>
    <w:rsid w:val="008D27AD"/>
    <w:rsid w:val="008D30E9"/>
    <w:rsid w:val="008D345B"/>
    <w:rsid w:val="008D40E6"/>
    <w:rsid w:val="008D4278"/>
    <w:rsid w:val="008D6239"/>
    <w:rsid w:val="008D64F6"/>
    <w:rsid w:val="008D79CB"/>
    <w:rsid w:val="008D7CBD"/>
    <w:rsid w:val="008E0CF4"/>
    <w:rsid w:val="008E0EFA"/>
    <w:rsid w:val="008E13D9"/>
    <w:rsid w:val="008E2763"/>
    <w:rsid w:val="008E3F40"/>
    <w:rsid w:val="008E547A"/>
    <w:rsid w:val="008E61BC"/>
    <w:rsid w:val="008E62F3"/>
    <w:rsid w:val="008E64DF"/>
    <w:rsid w:val="008E6670"/>
    <w:rsid w:val="008F0993"/>
    <w:rsid w:val="008F1B18"/>
    <w:rsid w:val="008F2188"/>
    <w:rsid w:val="008F3A00"/>
    <w:rsid w:val="008F47C5"/>
    <w:rsid w:val="008F5376"/>
    <w:rsid w:val="008F631E"/>
    <w:rsid w:val="008F6A1D"/>
    <w:rsid w:val="008F6A4E"/>
    <w:rsid w:val="00900AE1"/>
    <w:rsid w:val="00900FC9"/>
    <w:rsid w:val="00902110"/>
    <w:rsid w:val="00902634"/>
    <w:rsid w:val="00903426"/>
    <w:rsid w:val="0090435F"/>
    <w:rsid w:val="0090485C"/>
    <w:rsid w:val="00904FB8"/>
    <w:rsid w:val="009054F8"/>
    <w:rsid w:val="00905B4F"/>
    <w:rsid w:val="00906138"/>
    <w:rsid w:val="009066A6"/>
    <w:rsid w:val="00907BB4"/>
    <w:rsid w:val="00911226"/>
    <w:rsid w:val="00911351"/>
    <w:rsid w:val="00911EEB"/>
    <w:rsid w:val="009124B5"/>
    <w:rsid w:val="00913F29"/>
    <w:rsid w:val="00914583"/>
    <w:rsid w:val="00914901"/>
    <w:rsid w:val="00914A0C"/>
    <w:rsid w:val="00914A49"/>
    <w:rsid w:val="00915598"/>
    <w:rsid w:val="0091616F"/>
    <w:rsid w:val="009166E6"/>
    <w:rsid w:val="009166EB"/>
    <w:rsid w:val="00917B44"/>
    <w:rsid w:val="0092050F"/>
    <w:rsid w:val="00920D06"/>
    <w:rsid w:val="00921252"/>
    <w:rsid w:val="00922214"/>
    <w:rsid w:val="00922988"/>
    <w:rsid w:val="00923B9F"/>
    <w:rsid w:val="00923E93"/>
    <w:rsid w:val="00924544"/>
    <w:rsid w:val="0092477F"/>
    <w:rsid w:val="009254BA"/>
    <w:rsid w:val="00926396"/>
    <w:rsid w:val="00926F44"/>
    <w:rsid w:val="00927425"/>
    <w:rsid w:val="009274E2"/>
    <w:rsid w:val="009274F2"/>
    <w:rsid w:val="00927F9F"/>
    <w:rsid w:val="00930D65"/>
    <w:rsid w:val="00931545"/>
    <w:rsid w:val="00931FF4"/>
    <w:rsid w:val="0093287C"/>
    <w:rsid w:val="009328A0"/>
    <w:rsid w:val="00933F14"/>
    <w:rsid w:val="00935134"/>
    <w:rsid w:val="0093556E"/>
    <w:rsid w:val="00935F8A"/>
    <w:rsid w:val="00936571"/>
    <w:rsid w:val="00936826"/>
    <w:rsid w:val="00936D9F"/>
    <w:rsid w:val="009405F1"/>
    <w:rsid w:val="00941143"/>
    <w:rsid w:val="00941B29"/>
    <w:rsid w:val="0094386C"/>
    <w:rsid w:val="00943C66"/>
    <w:rsid w:val="00944CCC"/>
    <w:rsid w:val="0094514B"/>
    <w:rsid w:val="00945308"/>
    <w:rsid w:val="00945599"/>
    <w:rsid w:val="009471AC"/>
    <w:rsid w:val="00947AA2"/>
    <w:rsid w:val="009505EE"/>
    <w:rsid w:val="00951564"/>
    <w:rsid w:val="00951868"/>
    <w:rsid w:val="00952669"/>
    <w:rsid w:val="00953CBE"/>
    <w:rsid w:val="00954267"/>
    <w:rsid w:val="009548D0"/>
    <w:rsid w:val="009552AD"/>
    <w:rsid w:val="00956051"/>
    <w:rsid w:val="0096005B"/>
    <w:rsid w:val="009606F8"/>
    <w:rsid w:val="0096086D"/>
    <w:rsid w:val="00961E2F"/>
    <w:rsid w:val="00962A60"/>
    <w:rsid w:val="00965961"/>
    <w:rsid w:val="00967B12"/>
    <w:rsid w:val="00967F43"/>
    <w:rsid w:val="00970408"/>
    <w:rsid w:val="009704DD"/>
    <w:rsid w:val="00970B0C"/>
    <w:rsid w:val="00971539"/>
    <w:rsid w:val="00971DC3"/>
    <w:rsid w:val="0097428A"/>
    <w:rsid w:val="0097592B"/>
    <w:rsid w:val="00977F4D"/>
    <w:rsid w:val="00981DC4"/>
    <w:rsid w:val="00982170"/>
    <w:rsid w:val="0098352C"/>
    <w:rsid w:val="00983CFF"/>
    <w:rsid w:val="00985880"/>
    <w:rsid w:val="00985F9E"/>
    <w:rsid w:val="00986E01"/>
    <w:rsid w:val="00987117"/>
    <w:rsid w:val="009902F4"/>
    <w:rsid w:val="009906EB"/>
    <w:rsid w:val="009934BC"/>
    <w:rsid w:val="00994D9C"/>
    <w:rsid w:val="00995448"/>
    <w:rsid w:val="00995E3D"/>
    <w:rsid w:val="00996039"/>
    <w:rsid w:val="009966ED"/>
    <w:rsid w:val="00996E66"/>
    <w:rsid w:val="00997E70"/>
    <w:rsid w:val="009A2188"/>
    <w:rsid w:val="009A2621"/>
    <w:rsid w:val="009A2633"/>
    <w:rsid w:val="009A3627"/>
    <w:rsid w:val="009A3C53"/>
    <w:rsid w:val="009A3EE9"/>
    <w:rsid w:val="009A4189"/>
    <w:rsid w:val="009A4773"/>
    <w:rsid w:val="009A4BFE"/>
    <w:rsid w:val="009A4F54"/>
    <w:rsid w:val="009A5033"/>
    <w:rsid w:val="009A572E"/>
    <w:rsid w:val="009A621A"/>
    <w:rsid w:val="009A64AB"/>
    <w:rsid w:val="009A6E76"/>
    <w:rsid w:val="009A75AB"/>
    <w:rsid w:val="009B2335"/>
    <w:rsid w:val="009B29EC"/>
    <w:rsid w:val="009B2CD2"/>
    <w:rsid w:val="009B2E86"/>
    <w:rsid w:val="009B40F7"/>
    <w:rsid w:val="009B4405"/>
    <w:rsid w:val="009B46CF"/>
    <w:rsid w:val="009B47AE"/>
    <w:rsid w:val="009B58B9"/>
    <w:rsid w:val="009B60E5"/>
    <w:rsid w:val="009B77D0"/>
    <w:rsid w:val="009B7ECE"/>
    <w:rsid w:val="009C00E0"/>
    <w:rsid w:val="009C09F1"/>
    <w:rsid w:val="009C0E69"/>
    <w:rsid w:val="009C0F66"/>
    <w:rsid w:val="009C1485"/>
    <w:rsid w:val="009C1757"/>
    <w:rsid w:val="009C1B31"/>
    <w:rsid w:val="009C264D"/>
    <w:rsid w:val="009C3F30"/>
    <w:rsid w:val="009C43DD"/>
    <w:rsid w:val="009C48D6"/>
    <w:rsid w:val="009C4C5E"/>
    <w:rsid w:val="009C547C"/>
    <w:rsid w:val="009C596C"/>
    <w:rsid w:val="009C5AA3"/>
    <w:rsid w:val="009C5EC0"/>
    <w:rsid w:val="009C6BC9"/>
    <w:rsid w:val="009C72DF"/>
    <w:rsid w:val="009C76A3"/>
    <w:rsid w:val="009C79AA"/>
    <w:rsid w:val="009C7EF0"/>
    <w:rsid w:val="009D00DF"/>
    <w:rsid w:val="009D03D0"/>
    <w:rsid w:val="009D2138"/>
    <w:rsid w:val="009D2537"/>
    <w:rsid w:val="009D285F"/>
    <w:rsid w:val="009D2E72"/>
    <w:rsid w:val="009D2FD8"/>
    <w:rsid w:val="009D4577"/>
    <w:rsid w:val="009D47B6"/>
    <w:rsid w:val="009D4DF8"/>
    <w:rsid w:val="009D5408"/>
    <w:rsid w:val="009D6504"/>
    <w:rsid w:val="009D7092"/>
    <w:rsid w:val="009E03A6"/>
    <w:rsid w:val="009E0E3B"/>
    <w:rsid w:val="009E17EC"/>
    <w:rsid w:val="009E43D5"/>
    <w:rsid w:val="009E447E"/>
    <w:rsid w:val="009E454D"/>
    <w:rsid w:val="009E49C9"/>
    <w:rsid w:val="009E4C9D"/>
    <w:rsid w:val="009E6762"/>
    <w:rsid w:val="009E67D3"/>
    <w:rsid w:val="009E696C"/>
    <w:rsid w:val="009E79EB"/>
    <w:rsid w:val="009F168A"/>
    <w:rsid w:val="009F26EF"/>
    <w:rsid w:val="009F3DD2"/>
    <w:rsid w:val="009F5A30"/>
    <w:rsid w:val="009F5CC5"/>
    <w:rsid w:val="009F7823"/>
    <w:rsid w:val="00A005CD"/>
    <w:rsid w:val="00A00CBA"/>
    <w:rsid w:val="00A0122D"/>
    <w:rsid w:val="00A01881"/>
    <w:rsid w:val="00A01F22"/>
    <w:rsid w:val="00A041F8"/>
    <w:rsid w:val="00A04C06"/>
    <w:rsid w:val="00A056C9"/>
    <w:rsid w:val="00A06048"/>
    <w:rsid w:val="00A06128"/>
    <w:rsid w:val="00A06E95"/>
    <w:rsid w:val="00A07067"/>
    <w:rsid w:val="00A07D7B"/>
    <w:rsid w:val="00A1062C"/>
    <w:rsid w:val="00A1094C"/>
    <w:rsid w:val="00A112A7"/>
    <w:rsid w:val="00A1188E"/>
    <w:rsid w:val="00A11949"/>
    <w:rsid w:val="00A12562"/>
    <w:rsid w:val="00A14374"/>
    <w:rsid w:val="00A14AFD"/>
    <w:rsid w:val="00A14E11"/>
    <w:rsid w:val="00A15244"/>
    <w:rsid w:val="00A15439"/>
    <w:rsid w:val="00A1584C"/>
    <w:rsid w:val="00A15DA2"/>
    <w:rsid w:val="00A1637D"/>
    <w:rsid w:val="00A16B1D"/>
    <w:rsid w:val="00A16E3E"/>
    <w:rsid w:val="00A17C12"/>
    <w:rsid w:val="00A2025F"/>
    <w:rsid w:val="00A23040"/>
    <w:rsid w:val="00A232A3"/>
    <w:rsid w:val="00A233C2"/>
    <w:rsid w:val="00A24AC0"/>
    <w:rsid w:val="00A275E4"/>
    <w:rsid w:val="00A277D3"/>
    <w:rsid w:val="00A27ED4"/>
    <w:rsid w:val="00A31711"/>
    <w:rsid w:val="00A31D63"/>
    <w:rsid w:val="00A324C3"/>
    <w:rsid w:val="00A328BD"/>
    <w:rsid w:val="00A32B01"/>
    <w:rsid w:val="00A33CE9"/>
    <w:rsid w:val="00A340A7"/>
    <w:rsid w:val="00A3551F"/>
    <w:rsid w:val="00A3565F"/>
    <w:rsid w:val="00A35A8D"/>
    <w:rsid w:val="00A361A1"/>
    <w:rsid w:val="00A36441"/>
    <w:rsid w:val="00A3694E"/>
    <w:rsid w:val="00A37A06"/>
    <w:rsid w:val="00A37EE9"/>
    <w:rsid w:val="00A403D3"/>
    <w:rsid w:val="00A40423"/>
    <w:rsid w:val="00A40534"/>
    <w:rsid w:val="00A42672"/>
    <w:rsid w:val="00A42991"/>
    <w:rsid w:val="00A438AE"/>
    <w:rsid w:val="00A44557"/>
    <w:rsid w:val="00A450B5"/>
    <w:rsid w:val="00A4601A"/>
    <w:rsid w:val="00A46B9D"/>
    <w:rsid w:val="00A46D5E"/>
    <w:rsid w:val="00A46E35"/>
    <w:rsid w:val="00A4738A"/>
    <w:rsid w:val="00A47C5D"/>
    <w:rsid w:val="00A5001F"/>
    <w:rsid w:val="00A52968"/>
    <w:rsid w:val="00A533F2"/>
    <w:rsid w:val="00A54AF9"/>
    <w:rsid w:val="00A54DC8"/>
    <w:rsid w:val="00A56C3F"/>
    <w:rsid w:val="00A572AF"/>
    <w:rsid w:val="00A57CB7"/>
    <w:rsid w:val="00A602B4"/>
    <w:rsid w:val="00A605DC"/>
    <w:rsid w:val="00A61098"/>
    <w:rsid w:val="00A622C2"/>
    <w:rsid w:val="00A62EC5"/>
    <w:rsid w:val="00A642B6"/>
    <w:rsid w:val="00A6552B"/>
    <w:rsid w:val="00A66605"/>
    <w:rsid w:val="00A66F00"/>
    <w:rsid w:val="00A66F1C"/>
    <w:rsid w:val="00A67057"/>
    <w:rsid w:val="00A70F40"/>
    <w:rsid w:val="00A7186A"/>
    <w:rsid w:val="00A74114"/>
    <w:rsid w:val="00A74477"/>
    <w:rsid w:val="00A74961"/>
    <w:rsid w:val="00A751C7"/>
    <w:rsid w:val="00A7647B"/>
    <w:rsid w:val="00A779DA"/>
    <w:rsid w:val="00A80D6C"/>
    <w:rsid w:val="00A81E7D"/>
    <w:rsid w:val="00A8299D"/>
    <w:rsid w:val="00A83001"/>
    <w:rsid w:val="00A83E28"/>
    <w:rsid w:val="00A847AD"/>
    <w:rsid w:val="00A84998"/>
    <w:rsid w:val="00A84FF1"/>
    <w:rsid w:val="00A86D28"/>
    <w:rsid w:val="00A87ADC"/>
    <w:rsid w:val="00A9100F"/>
    <w:rsid w:val="00A912C7"/>
    <w:rsid w:val="00A923AE"/>
    <w:rsid w:val="00A923BE"/>
    <w:rsid w:val="00A93469"/>
    <w:rsid w:val="00A938F1"/>
    <w:rsid w:val="00A955AD"/>
    <w:rsid w:val="00A957FD"/>
    <w:rsid w:val="00A9633C"/>
    <w:rsid w:val="00A96FDD"/>
    <w:rsid w:val="00AA04E2"/>
    <w:rsid w:val="00AA19F3"/>
    <w:rsid w:val="00AA2A74"/>
    <w:rsid w:val="00AA313E"/>
    <w:rsid w:val="00AA36B4"/>
    <w:rsid w:val="00AA536C"/>
    <w:rsid w:val="00AA5A06"/>
    <w:rsid w:val="00AA5A4E"/>
    <w:rsid w:val="00AA5DB7"/>
    <w:rsid w:val="00AA6685"/>
    <w:rsid w:val="00AA702C"/>
    <w:rsid w:val="00AA733C"/>
    <w:rsid w:val="00AB0670"/>
    <w:rsid w:val="00AB0B81"/>
    <w:rsid w:val="00AB164E"/>
    <w:rsid w:val="00AB203B"/>
    <w:rsid w:val="00AB60DF"/>
    <w:rsid w:val="00AB6EEE"/>
    <w:rsid w:val="00AB7D06"/>
    <w:rsid w:val="00AC052F"/>
    <w:rsid w:val="00AC0BB5"/>
    <w:rsid w:val="00AC2CD9"/>
    <w:rsid w:val="00AC32A7"/>
    <w:rsid w:val="00AC3D08"/>
    <w:rsid w:val="00AC4928"/>
    <w:rsid w:val="00AC4991"/>
    <w:rsid w:val="00AC4AE4"/>
    <w:rsid w:val="00AC51C1"/>
    <w:rsid w:val="00AC5F6F"/>
    <w:rsid w:val="00AC6B87"/>
    <w:rsid w:val="00AC6BAE"/>
    <w:rsid w:val="00AC77A8"/>
    <w:rsid w:val="00AC7FDA"/>
    <w:rsid w:val="00AD017E"/>
    <w:rsid w:val="00AD08D4"/>
    <w:rsid w:val="00AD08E6"/>
    <w:rsid w:val="00AD2A48"/>
    <w:rsid w:val="00AD3637"/>
    <w:rsid w:val="00AD3B1C"/>
    <w:rsid w:val="00AD3F4D"/>
    <w:rsid w:val="00AD4032"/>
    <w:rsid w:val="00AD42DD"/>
    <w:rsid w:val="00AD4BAE"/>
    <w:rsid w:val="00AD4FD3"/>
    <w:rsid w:val="00AD5B2C"/>
    <w:rsid w:val="00AD6488"/>
    <w:rsid w:val="00AD75C3"/>
    <w:rsid w:val="00AD7FFC"/>
    <w:rsid w:val="00AE00C0"/>
    <w:rsid w:val="00AE1CB7"/>
    <w:rsid w:val="00AE2722"/>
    <w:rsid w:val="00AE2F30"/>
    <w:rsid w:val="00AE3038"/>
    <w:rsid w:val="00AE3880"/>
    <w:rsid w:val="00AE418D"/>
    <w:rsid w:val="00AE4978"/>
    <w:rsid w:val="00AE7F82"/>
    <w:rsid w:val="00AF00F2"/>
    <w:rsid w:val="00AF0ABD"/>
    <w:rsid w:val="00AF3F02"/>
    <w:rsid w:val="00AF567B"/>
    <w:rsid w:val="00AF67D0"/>
    <w:rsid w:val="00AF6B4C"/>
    <w:rsid w:val="00AF6BCD"/>
    <w:rsid w:val="00AF6EAC"/>
    <w:rsid w:val="00AF7078"/>
    <w:rsid w:val="00AF7214"/>
    <w:rsid w:val="00B00380"/>
    <w:rsid w:val="00B005B0"/>
    <w:rsid w:val="00B013DF"/>
    <w:rsid w:val="00B03193"/>
    <w:rsid w:val="00B03C75"/>
    <w:rsid w:val="00B04366"/>
    <w:rsid w:val="00B04711"/>
    <w:rsid w:val="00B07589"/>
    <w:rsid w:val="00B07620"/>
    <w:rsid w:val="00B105B5"/>
    <w:rsid w:val="00B10CC9"/>
    <w:rsid w:val="00B134F0"/>
    <w:rsid w:val="00B13B72"/>
    <w:rsid w:val="00B1435E"/>
    <w:rsid w:val="00B14AD2"/>
    <w:rsid w:val="00B151EF"/>
    <w:rsid w:val="00B1678C"/>
    <w:rsid w:val="00B16CE9"/>
    <w:rsid w:val="00B202AB"/>
    <w:rsid w:val="00B22C3E"/>
    <w:rsid w:val="00B22F36"/>
    <w:rsid w:val="00B23303"/>
    <w:rsid w:val="00B24AEA"/>
    <w:rsid w:val="00B24C00"/>
    <w:rsid w:val="00B25015"/>
    <w:rsid w:val="00B25DEE"/>
    <w:rsid w:val="00B279BD"/>
    <w:rsid w:val="00B30C31"/>
    <w:rsid w:val="00B30D97"/>
    <w:rsid w:val="00B30FB9"/>
    <w:rsid w:val="00B31772"/>
    <w:rsid w:val="00B317A7"/>
    <w:rsid w:val="00B31E6E"/>
    <w:rsid w:val="00B32FE6"/>
    <w:rsid w:val="00B333A5"/>
    <w:rsid w:val="00B334D3"/>
    <w:rsid w:val="00B34260"/>
    <w:rsid w:val="00B34445"/>
    <w:rsid w:val="00B34BF8"/>
    <w:rsid w:val="00B34E2A"/>
    <w:rsid w:val="00B35CC1"/>
    <w:rsid w:val="00B361C4"/>
    <w:rsid w:val="00B365C3"/>
    <w:rsid w:val="00B36C8A"/>
    <w:rsid w:val="00B379AC"/>
    <w:rsid w:val="00B40289"/>
    <w:rsid w:val="00B41A12"/>
    <w:rsid w:val="00B41AD3"/>
    <w:rsid w:val="00B41FB1"/>
    <w:rsid w:val="00B42E74"/>
    <w:rsid w:val="00B43165"/>
    <w:rsid w:val="00B44A1E"/>
    <w:rsid w:val="00B45158"/>
    <w:rsid w:val="00B455AA"/>
    <w:rsid w:val="00B4602D"/>
    <w:rsid w:val="00B4657C"/>
    <w:rsid w:val="00B465B9"/>
    <w:rsid w:val="00B4693F"/>
    <w:rsid w:val="00B46F2D"/>
    <w:rsid w:val="00B474E6"/>
    <w:rsid w:val="00B47541"/>
    <w:rsid w:val="00B50409"/>
    <w:rsid w:val="00B5255B"/>
    <w:rsid w:val="00B5297A"/>
    <w:rsid w:val="00B534FA"/>
    <w:rsid w:val="00B54550"/>
    <w:rsid w:val="00B547AB"/>
    <w:rsid w:val="00B55824"/>
    <w:rsid w:val="00B56523"/>
    <w:rsid w:val="00B605E2"/>
    <w:rsid w:val="00B6123D"/>
    <w:rsid w:val="00B629CB"/>
    <w:rsid w:val="00B64A7F"/>
    <w:rsid w:val="00B7117F"/>
    <w:rsid w:val="00B76149"/>
    <w:rsid w:val="00B76165"/>
    <w:rsid w:val="00B7646E"/>
    <w:rsid w:val="00B76A4E"/>
    <w:rsid w:val="00B77396"/>
    <w:rsid w:val="00B7799B"/>
    <w:rsid w:val="00B77A20"/>
    <w:rsid w:val="00B77EC7"/>
    <w:rsid w:val="00B80440"/>
    <w:rsid w:val="00B816B2"/>
    <w:rsid w:val="00B81D7B"/>
    <w:rsid w:val="00B832E7"/>
    <w:rsid w:val="00B84CA1"/>
    <w:rsid w:val="00B85951"/>
    <w:rsid w:val="00B85A06"/>
    <w:rsid w:val="00B86A03"/>
    <w:rsid w:val="00B86E19"/>
    <w:rsid w:val="00B87540"/>
    <w:rsid w:val="00B905C7"/>
    <w:rsid w:val="00B91FAF"/>
    <w:rsid w:val="00B9286E"/>
    <w:rsid w:val="00B93328"/>
    <w:rsid w:val="00B94728"/>
    <w:rsid w:val="00B948F7"/>
    <w:rsid w:val="00B95214"/>
    <w:rsid w:val="00B955BF"/>
    <w:rsid w:val="00B95BE1"/>
    <w:rsid w:val="00B95CF3"/>
    <w:rsid w:val="00B96E89"/>
    <w:rsid w:val="00B97619"/>
    <w:rsid w:val="00B978B7"/>
    <w:rsid w:val="00B97DC4"/>
    <w:rsid w:val="00BA0A68"/>
    <w:rsid w:val="00BA0CB3"/>
    <w:rsid w:val="00BA1AB8"/>
    <w:rsid w:val="00BA2512"/>
    <w:rsid w:val="00BA2BF2"/>
    <w:rsid w:val="00BA3D90"/>
    <w:rsid w:val="00BA54D3"/>
    <w:rsid w:val="00BA554C"/>
    <w:rsid w:val="00BA7278"/>
    <w:rsid w:val="00BA74F2"/>
    <w:rsid w:val="00BA76C1"/>
    <w:rsid w:val="00BB0A2A"/>
    <w:rsid w:val="00BB1FB6"/>
    <w:rsid w:val="00BB22A2"/>
    <w:rsid w:val="00BB276E"/>
    <w:rsid w:val="00BB280A"/>
    <w:rsid w:val="00BB4754"/>
    <w:rsid w:val="00BC0524"/>
    <w:rsid w:val="00BC052F"/>
    <w:rsid w:val="00BC073F"/>
    <w:rsid w:val="00BC2795"/>
    <w:rsid w:val="00BC42A8"/>
    <w:rsid w:val="00BC4E09"/>
    <w:rsid w:val="00BC4E26"/>
    <w:rsid w:val="00BC558D"/>
    <w:rsid w:val="00BC5C1A"/>
    <w:rsid w:val="00BC5EDF"/>
    <w:rsid w:val="00BC61C1"/>
    <w:rsid w:val="00BC6383"/>
    <w:rsid w:val="00BC67EB"/>
    <w:rsid w:val="00BC6E8E"/>
    <w:rsid w:val="00BC720E"/>
    <w:rsid w:val="00BD02CE"/>
    <w:rsid w:val="00BD073F"/>
    <w:rsid w:val="00BD1458"/>
    <w:rsid w:val="00BD2074"/>
    <w:rsid w:val="00BD3259"/>
    <w:rsid w:val="00BD399C"/>
    <w:rsid w:val="00BD451E"/>
    <w:rsid w:val="00BD4D86"/>
    <w:rsid w:val="00BD4DD8"/>
    <w:rsid w:val="00BD5FAA"/>
    <w:rsid w:val="00BD6B2C"/>
    <w:rsid w:val="00BD7157"/>
    <w:rsid w:val="00BD7557"/>
    <w:rsid w:val="00BD79BA"/>
    <w:rsid w:val="00BE0207"/>
    <w:rsid w:val="00BE1FD8"/>
    <w:rsid w:val="00BE4346"/>
    <w:rsid w:val="00BE43D7"/>
    <w:rsid w:val="00BE55BE"/>
    <w:rsid w:val="00BE58D0"/>
    <w:rsid w:val="00BE6A58"/>
    <w:rsid w:val="00BF08B8"/>
    <w:rsid w:val="00BF16BD"/>
    <w:rsid w:val="00BF260A"/>
    <w:rsid w:val="00BF286B"/>
    <w:rsid w:val="00BF2976"/>
    <w:rsid w:val="00BF3CCB"/>
    <w:rsid w:val="00BF3E6D"/>
    <w:rsid w:val="00BF4245"/>
    <w:rsid w:val="00BF4449"/>
    <w:rsid w:val="00BF4586"/>
    <w:rsid w:val="00BF4E7B"/>
    <w:rsid w:val="00BF5620"/>
    <w:rsid w:val="00BF751C"/>
    <w:rsid w:val="00BF7551"/>
    <w:rsid w:val="00C012FB"/>
    <w:rsid w:val="00C01D27"/>
    <w:rsid w:val="00C025C5"/>
    <w:rsid w:val="00C02A0B"/>
    <w:rsid w:val="00C03187"/>
    <w:rsid w:val="00C0330C"/>
    <w:rsid w:val="00C06639"/>
    <w:rsid w:val="00C0716B"/>
    <w:rsid w:val="00C07272"/>
    <w:rsid w:val="00C10CB6"/>
    <w:rsid w:val="00C10DB2"/>
    <w:rsid w:val="00C11380"/>
    <w:rsid w:val="00C113D3"/>
    <w:rsid w:val="00C11492"/>
    <w:rsid w:val="00C11BF5"/>
    <w:rsid w:val="00C1305D"/>
    <w:rsid w:val="00C14CC3"/>
    <w:rsid w:val="00C1568D"/>
    <w:rsid w:val="00C173F2"/>
    <w:rsid w:val="00C203E2"/>
    <w:rsid w:val="00C20E77"/>
    <w:rsid w:val="00C217C9"/>
    <w:rsid w:val="00C2196D"/>
    <w:rsid w:val="00C22AE5"/>
    <w:rsid w:val="00C240E4"/>
    <w:rsid w:val="00C24879"/>
    <w:rsid w:val="00C24AB2"/>
    <w:rsid w:val="00C2699D"/>
    <w:rsid w:val="00C27757"/>
    <w:rsid w:val="00C309EB"/>
    <w:rsid w:val="00C30FBC"/>
    <w:rsid w:val="00C3301E"/>
    <w:rsid w:val="00C331FE"/>
    <w:rsid w:val="00C3371F"/>
    <w:rsid w:val="00C3398F"/>
    <w:rsid w:val="00C344DE"/>
    <w:rsid w:val="00C346E2"/>
    <w:rsid w:val="00C352EB"/>
    <w:rsid w:val="00C3596B"/>
    <w:rsid w:val="00C35AB2"/>
    <w:rsid w:val="00C36558"/>
    <w:rsid w:val="00C36641"/>
    <w:rsid w:val="00C37243"/>
    <w:rsid w:val="00C4081E"/>
    <w:rsid w:val="00C4097D"/>
    <w:rsid w:val="00C40B0B"/>
    <w:rsid w:val="00C41AD1"/>
    <w:rsid w:val="00C41B92"/>
    <w:rsid w:val="00C41E64"/>
    <w:rsid w:val="00C424A9"/>
    <w:rsid w:val="00C437CB"/>
    <w:rsid w:val="00C43DC5"/>
    <w:rsid w:val="00C4426D"/>
    <w:rsid w:val="00C45B1D"/>
    <w:rsid w:val="00C45DFA"/>
    <w:rsid w:val="00C45F34"/>
    <w:rsid w:val="00C505F7"/>
    <w:rsid w:val="00C50900"/>
    <w:rsid w:val="00C5090B"/>
    <w:rsid w:val="00C51741"/>
    <w:rsid w:val="00C52542"/>
    <w:rsid w:val="00C52553"/>
    <w:rsid w:val="00C52DC3"/>
    <w:rsid w:val="00C5372C"/>
    <w:rsid w:val="00C53E82"/>
    <w:rsid w:val="00C5400A"/>
    <w:rsid w:val="00C54411"/>
    <w:rsid w:val="00C544D0"/>
    <w:rsid w:val="00C557D3"/>
    <w:rsid w:val="00C55903"/>
    <w:rsid w:val="00C56120"/>
    <w:rsid w:val="00C56753"/>
    <w:rsid w:val="00C56801"/>
    <w:rsid w:val="00C56EF7"/>
    <w:rsid w:val="00C5708A"/>
    <w:rsid w:val="00C57E33"/>
    <w:rsid w:val="00C57E9E"/>
    <w:rsid w:val="00C60154"/>
    <w:rsid w:val="00C611C5"/>
    <w:rsid w:val="00C62B87"/>
    <w:rsid w:val="00C62F65"/>
    <w:rsid w:val="00C6341C"/>
    <w:rsid w:val="00C64EFA"/>
    <w:rsid w:val="00C655BB"/>
    <w:rsid w:val="00C66258"/>
    <w:rsid w:val="00C66821"/>
    <w:rsid w:val="00C66B14"/>
    <w:rsid w:val="00C67C5B"/>
    <w:rsid w:val="00C705CF"/>
    <w:rsid w:val="00C71917"/>
    <w:rsid w:val="00C71BE1"/>
    <w:rsid w:val="00C72012"/>
    <w:rsid w:val="00C73AD6"/>
    <w:rsid w:val="00C74387"/>
    <w:rsid w:val="00C74EF1"/>
    <w:rsid w:val="00C75EF3"/>
    <w:rsid w:val="00C766C6"/>
    <w:rsid w:val="00C76CBE"/>
    <w:rsid w:val="00C80B63"/>
    <w:rsid w:val="00C8132D"/>
    <w:rsid w:val="00C82268"/>
    <w:rsid w:val="00C832B9"/>
    <w:rsid w:val="00C8367E"/>
    <w:rsid w:val="00C854CE"/>
    <w:rsid w:val="00C85898"/>
    <w:rsid w:val="00C85AE9"/>
    <w:rsid w:val="00C85F60"/>
    <w:rsid w:val="00C86197"/>
    <w:rsid w:val="00C8651B"/>
    <w:rsid w:val="00C90272"/>
    <w:rsid w:val="00C90F6F"/>
    <w:rsid w:val="00C93D9A"/>
    <w:rsid w:val="00C95351"/>
    <w:rsid w:val="00C95990"/>
    <w:rsid w:val="00C95ACA"/>
    <w:rsid w:val="00C969A9"/>
    <w:rsid w:val="00C97361"/>
    <w:rsid w:val="00C97ABE"/>
    <w:rsid w:val="00C97E81"/>
    <w:rsid w:val="00CA0722"/>
    <w:rsid w:val="00CA2419"/>
    <w:rsid w:val="00CA371D"/>
    <w:rsid w:val="00CA3CC6"/>
    <w:rsid w:val="00CA3F5E"/>
    <w:rsid w:val="00CA4030"/>
    <w:rsid w:val="00CA5027"/>
    <w:rsid w:val="00CA53FC"/>
    <w:rsid w:val="00CA5945"/>
    <w:rsid w:val="00CA672E"/>
    <w:rsid w:val="00CA67AE"/>
    <w:rsid w:val="00CA7465"/>
    <w:rsid w:val="00CA7852"/>
    <w:rsid w:val="00CB14A2"/>
    <w:rsid w:val="00CB213E"/>
    <w:rsid w:val="00CB27AD"/>
    <w:rsid w:val="00CB2E8D"/>
    <w:rsid w:val="00CB2F37"/>
    <w:rsid w:val="00CB40F2"/>
    <w:rsid w:val="00CB5030"/>
    <w:rsid w:val="00CB584F"/>
    <w:rsid w:val="00CB5B73"/>
    <w:rsid w:val="00CB5DB5"/>
    <w:rsid w:val="00CB5F1D"/>
    <w:rsid w:val="00CB62AC"/>
    <w:rsid w:val="00CB6518"/>
    <w:rsid w:val="00CB73A2"/>
    <w:rsid w:val="00CB75D2"/>
    <w:rsid w:val="00CB7DC3"/>
    <w:rsid w:val="00CC16B6"/>
    <w:rsid w:val="00CC3370"/>
    <w:rsid w:val="00CC3961"/>
    <w:rsid w:val="00CC4337"/>
    <w:rsid w:val="00CC4516"/>
    <w:rsid w:val="00CC486C"/>
    <w:rsid w:val="00CC49CC"/>
    <w:rsid w:val="00CC5A92"/>
    <w:rsid w:val="00CC63D5"/>
    <w:rsid w:val="00CC65D4"/>
    <w:rsid w:val="00CC7223"/>
    <w:rsid w:val="00CD0EB6"/>
    <w:rsid w:val="00CD2359"/>
    <w:rsid w:val="00CD23A5"/>
    <w:rsid w:val="00CD23EB"/>
    <w:rsid w:val="00CD29E2"/>
    <w:rsid w:val="00CD4015"/>
    <w:rsid w:val="00CD5521"/>
    <w:rsid w:val="00CD56C8"/>
    <w:rsid w:val="00CD58B8"/>
    <w:rsid w:val="00CD5D18"/>
    <w:rsid w:val="00CD6950"/>
    <w:rsid w:val="00CD72A8"/>
    <w:rsid w:val="00CD74AE"/>
    <w:rsid w:val="00CD774F"/>
    <w:rsid w:val="00CE0BDC"/>
    <w:rsid w:val="00CE1134"/>
    <w:rsid w:val="00CE3CB0"/>
    <w:rsid w:val="00CE43D6"/>
    <w:rsid w:val="00CE4538"/>
    <w:rsid w:val="00CE46C4"/>
    <w:rsid w:val="00CE4C47"/>
    <w:rsid w:val="00CE4E1F"/>
    <w:rsid w:val="00CE5457"/>
    <w:rsid w:val="00CF18F2"/>
    <w:rsid w:val="00CF1CCB"/>
    <w:rsid w:val="00CF1EA4"/>
    <w:rsid w:val="00CF2F4A"/>
    <w:rsid w:val="00CF3773"/>
    <w:rsid w:val="00CF37C0"/>
    <w:rsid w:val="00CF4657"/>
    <w:rsid w:val="00CF484D"/>
    <w:rsid w:val="00CF52D2"/>
    <w:rsid w:val="00CF5730"/>
    <w:rsid w:val="00CF653D"/>
    <w:rsid w:val="00D00563"/>
    <w:rsid w:val="00D02088"/>
    <w:rsid w:val="00D0290D"/>
    <w:rsid w:val="00D02A15"/>
    <w:rsid w:val="00D02A94"/>
    <w:rsid w:val="00D03967"/>
    <w:rsid w:val="00D05741"/>
    <w:rsid w:val="00D06529"/>
    <w:rsid w:val="00D06B08"/>
    <w:rsid w:val="00D07925"/>
    <w:rsid w:val="00D102B1"/>
    <w:rsid w:val="00D11D5B"/>
    <w:rsid w:val="00D12180"/>
    <w:rsid w:val="00D131CF"/>
    <w:rsid w:val="00D135CC"/>
    <w:rsid w:val="00D15081"/>
    <w:rsid w:val="00D15342"/>
    <w:rsid w:val="00D15750"/>
    <w:rsid w:val="00D165FB"/>
    <w:rsid w:val="00D16B2E"/>
    <w:rsid w:val="00D16D24"/>
    <w:rsid w:val="00D16D3B"/>
    <w:rsid w:val="00D20382"/>
    <w:rsid w:val="00D206BE"/>
    <w:rsid w:val="00D2116B"/>
    <w:rsid w:val="00D21A02"/>
    <w:rsid w:val="00D21E23"/>
    <w:rsid w:val="00D222F9"/>
    <w:rsid w:val="00D226FB"/>
    <w:rsid w:val="00D22B4B"/>
    <w:rsid w:val="00D22F96"/>
    <w:rsid w:val="00D23D61"/>
    <w:rsid w:val="00D24365"/>
    <w:rsid w:val="00D2440B"/>
    <w:rsid w:val="00D24C8B"/>
    <w:rsid w:val="00D2546A"/>
    <w:rsid w:val="00D261F0"/>
    <w:rsid w:val="00D30623"/>
    <w:rsid w:val="00D30D7B"/>
    <w:rsid w:val="00D30F33"/>
    <w:rsid w:val="00D31599"/>
    <w:rsid w:val="00D31D6A"/>
    <w:rsid w:val="00D32384"/>
    <w:rsid w:val="00D33373"/>
    <w:rsid w:val="00D33458"/>
    <w:rsid w:val="00D3358A"/>
    <w:rsid w:val="00D3366D"/>
    <w:rsid w:val="00D36B4A"/>
    <w:rsid w:val="00D37986"/>
    <w:rsid w:val="00D41F73"/>
    <w:rsid w:val="00D44CAF"/>
    <w:rsid w:val="00D45584"/>
    <w:rsid w:val="00D467A4"/>
    <w:rsid w:val="00D468C2"/>
    <w:rsid w:val="00D46DC8"/>
    <w:rsid w:val="00D47406"/>
    <w:rsid w:val="00D52250"/>
    <w:rsid w:val="00D5235A"/>
    <w:rsid w:val="00D5337E"/>
    <w:rsid w:val="00D53463"/>
    <w:rsid w:val="00D53BF4"/>
    <w:rsid w:val="00D54888"/>
    <w:rsid w:val="00D54F92"/>
    <w:rsid w:val="00D564B9"/>
    <w:rsid w:val="00D56704"/>
    <w:rsid w:val="00D56CD2"/>
    <w:rsid w:val="00D56D6A"/>
    <w:rsid w:val="00D5709E"/>
    <w:rsid w:val="00D57369"/>
    <w:rsid w:val="00D61A66"/>
    <w:rsid w:val="00D62529"/>
    <w:rsid w:val="00D625DF"/>
    <w:rsid w:val="00D62D16"/>
    <w:rsid w:val="00D633C0"/>
    <w:rsid w:val="00D633F1"/>
    <w:rsid w:val="00D64109"/>
    <w:rsid w:val="00D6412D"/>
    <w:rsid w:val="00D65941"/>
    <w:rsid w:val="00D65C53"/>
    <w:rsid w:val="00D67657"/>
    <w:rsid w:val="00D70FB4"/>
    <w:rsid w:val="00D71E5B"/>
    <w:rsid w:val="00D72A32"/>
    <w:rsid w:val="00D72A69"/>
    <w:rsid w:val="00D72E58"/>
    <w:rsid w:val="00D73798"/>
    <w:rsid w:val="00D7394A"/>
    <w:rsid w:val="00D7455C"/>
    <w:rsid w:val="00D74B49"/>
    <w:rsid w:val="00D762D1"/>
    <w:rsid w:val="00D76C2A"/>
    <w:rsid w:val="00D77865"/>
    <w:rsid w:val="00D81863"/>
    <w:rsid w:val="00D81AB3"/>
    <w:rsid w:val="00D81D1C"/>
    <w:rsid w:val="00D81D23"/>
    <w:rsid w:val="00D8259C"/>
    <w:rsid w:val="00D8265F"/>
    <w:rsid w:val="00D83324"/>
    <w:rsid w:val="00D866E2"/>
    <w:rsid w:val="00D86F77"/>
    <w:rsid w:val="00D90296"/>
    <w:rsid w:val="00D93170"/>
    <w:rsid w:val="00D94150"/>
    <w:rsid w:val="00D94224"/>
    <w:rsid w:val="00D94F24"/>
    <w:rsid w:val="00D95679"/>
    <w:rsid w:val="00D96BA2"/>
    <w:rsid w:val="00DA06C1"/>
    <w:rsid w:val="00DA0BF5"/>
    <w:rsid w:val="00DA0EF2"/>
    <w:rsid w:val="00DA0FBE"/>
    <w:rsid w:val="00DA27B7"/>
    <w:rsid w:val="00DA27FE"/>
    <w:rsid w:val="00DA32EA"/>
    <w:rsid w:val="00DA3D22"/>
    <w:rsid w:val="00DA4D3D"/>
    <w:rsid w:val="00DA519B"/>
    <w:rsid w:val="00DA5508"/>
    <w:rsid w:val="00DB2651"/>
    <w:rsid w:val="00DB44C9"/>
    <w:rsid w:val="00DB4B77"/>
    <w:rsid w:val="00DB59AB"/>
    <w:rsid w:val="00DB59EA"/>
    <w:rsid w:val="00DB6196"/>
    <w:rsid w:val="00DB6790"/>
    <w:rsid w:val="00DB6B83"/>
    <w:rsid w:val="00DB6E8F"/>
    <w:rsid w:val="00DB7CB4"/>
    <w:rsid w:val="00DB7DE3"/>
    <w:rsid w:val="00DC24AF"/>
    <w:rsid w:val="00DC4563"/>
    <w:rsid w:val="00DC5AB7"/>
    <w:rsid w:val="00DC6534"/>
    <w:rsid w:val="00DD021B"/>
    <w:rsid w:val="00DD02B3"/>
    <w:rsid w:val="00DD07F9"/>
    <w:rsid w:val="00DD1AE2"/>
    <w:rsid w:val="00DD1D89"/>
    <w:rsid w:val="00DD1EC6"/>
    <w:rsid w:val="00DD229B"/>
    <w:rsid w:val="00DD2644"/>
    <w:rsid w:val="00DD32AF"/>
    <w:rsid w:val="00DD3650"/>
    <w:rsid w:val="00DD4344"/>
    <w:rsid w:val="00DD46F1"/>
    <w:rsid w:val="00DD5108"/>
    <w:rsid w:val="00DD535E"/>
    <w:rsid w:val="00DD65C1"/>
    <w:rsid w:val="00DE0001"/>
    <w:rsid w:val="00DE0C60"/>
    <w:rsid w:val="00DE0CD1"/>
    <w:rsid w:val="00DE16DF"/>
    <w:rsid w:val="00DE33C9"/>
    <w:rsid w:val="00DE5354"/>
    <w:rsid w:val="00DE54E3"/>
    <w:rsid w:val="00DE659E"/>
    <w:rsid w:val="00DE7A30"/>
    <w:rsid w:val="00DE7C96"/>
    <w:rsid w:val="00DE7FC8"/>
    <w:rsid w:val="00DF001B"/>
    <w:rsid w:val="00DF09D2"/>
    <w:rsid w:val="00DF0DA8"/>
    <w:rsid w:val="00DF1C24"/>
    <w:rsid w:val="00DF2C17"/>
    <w:rsid w:val="00DF37A2"/>
    <w:rsid w:val="00DF3C90"/>
    <w:rsid w:val="00DF3D9D"/>
    <w:rsid w:val="00DF4A94"/>
    <w:rsid w:val="00DF5654"/>
    <w:rsid w:val="00DF6D0F"/>
    <w:rsid w:val="00DF6F96"/>
    <w:rsid w:val="00DF71A0"/>
    <w:rsid w:val="00DF7CBE"/>
    <w:rsid w:val="00DF7FDB"/>
    <w:rsid w:val="00E00043"/>
    <w:rsid w:val="00E00454"/>
    <w:rsid w:val="00E01682"/>
    <w:rsid w:val="00E02D58"/>
    <w:rsid w:val="00E02DBC"/>
    <w:rsid w:val="00E03FAF"/>
    <w:rsid w:val="00E03FE5"/>
    <w:rsid w:val="00E0485D"/>
    <w:rsid w:val="00E051C0"/>
    <w:rsid w:val="00E063B3"/>
    <w:rsid w:val="00E0652D"/>
    <w:rsid w:val="00E102D0"/>
    <w:rsid w:val="00E105FD"/>
    <w:rsid w:val="00E10869"/>
    <w:rsid w:val="00E11628"/>
    <w:rsid w:val="00E119EB"/>
    <w:rsid w:val="00E12FEB"/>
    <w:rsid w:val="00E1457F"/>
    <w:rsid w:val="00E14FF6"/>
    <w:rsid w:val="00E15706"/>
    <w:rsid w:val="00E157ED"/>
    <w:rsid w:val="00E162C6"/>
    <w:rsid w:val="00E1764C"/>
    <w:rsid w:val="00E17EE7"/>
    <w:rsid w:val="00E17F7D"/>
    <w:rsid w:val="00E200F8"/>
    <w:rsid w:val="00E202B5"/>
    <w:rsid w:val="00E2097E"/>
    <w:rsid w:val="00E21534"/>
    <w:rsid w:val="00E21819"/>
    <w:rsid w:val="00E22173"/>
    <w:rsid w:val="00E22543"/>
    <w:rsid w:val="00E24094"/>
    <w:rsid w:val="00E2452B"/>
    <w:rsid w:val="00E24C0A"/>
    <w:rsid w:val="00E24D4D"/>
    <w:rsid w:val="00E25281"/>
    <w:rsid w:val="00E25D74"/>
    <w:rsid w:val="00E26374"/>
    <w:rsid w:val="00E264A8"/>
    <w:rsid w:val="00E26926"/>
    <w:rsid w:val="00E26B22"/>
    <w:rsid w:val="00E30A16"/>
    <w:rsid w:val="00E31186"/>
    <w:rsid w:val="00E31610"/>
    <w:rsid w:val="00E3215E"/>
    <w:rsid w:val="00E32A5F"/>
    <w:rsid w:val="00E3336F"/>
    <w:rsid w:val="00E34555"/>
    <w:rsid w:val="00E34F73"/>
    <w:rsid w:val="00E356CD"/>
    <w:rsid w:val="00E36470"/>
    <w:rsid w:val="00E372B8"/>
    <w:rsid w:val="00E37EB7"/>
    <w:rsid w:val="00E40232"/>
    <w:rsid w:val="00E402C5"/>
    <w:rsid w:val="00E41CFB"/>
    <w:rsid w:val="00E41D06"/>
    <w:rsid w:val="00E42118"/>
    <w:rsid w:val="00E42C89"/>
    <w:rsid w:val="00E43AAC"/>
    <w:rsid w:val="00E43CCD"/>
    <w:rsid w:val="00E448EC"/>
    <w:rsid w:val="00E4494D"/>
    <w:rsid w:val="00E452DF"/>
    <w:rsid w:val="00E45442"/>
    <w:rsid w:val="00E45BEB"/>
    <w:rsid w:val="00E45C07"/>
    <w:rsid w:val="00E45CD9"/>
    <w:rsid w:val="00E46306"/>
    <w:rsid w:val="00E47B66"/>
    <w:rsid w:val="00E47F29"/>
    <w:rsid w:val="00E51391"/>
    <w:rsid w:val="00E51594"/>
    <w:rsid w:val="00E515B8"/>
    <w:rsid w:val="00E52055"/>
    <w:rsid w:val="00E5233B"/>
    <w:rsid w:val="00E52B94"/>
    <w:rsid w:val="00E544A1"/>
    <w:rsid w:val="00E55D1B"/>
    <w:rsid w:val="00E55EEB"/>
    <w:rsid w:val="00E56D0F"/>
    <w:rsid w:val="00E612EE"/>
    <w:rsid w:val="00E62AFA"/>
    <w:rsid w:val="00E63179"/>
    <w:rsid w:val="00E6343D"/>
    <w:rsid w:val="00E63864"/>
    <w:rsid w:val="00E63BF0"/>
    <w:rsid w:val="00E63D99"/>
    <w:rsid w:val="00E63E62"/>
    <w:rsid w:val="00E64862"/>
    <w:rsid w:val="00E67AF1"/>
    <w:rsid w:val="00E70D9F"/>
    <w:rsid w:val="00E70E49"/>
    <w:rsid w:val="00E71D06"/>
    <w:rsid w:val="00E71FF9"/>
    <w:rsid w:val="00E72036"/>
    <w:rsid w:val="00E721A0"/>
    <w:rsid w:val="00E7235E"/>
    <w:rsid w:val="00E74A9F"/>
    <w:rsid w:val="00E74FC7"/>
    <w:rsid w:val="00E77151"/>
    <w:rsid w:val="00E779B9"/>
    <w:rsid w:val="00E81149"/>
    <w:rsid w:val="00E8141B"/>
    <w:rsid w:val="00E81F28"/>
    <w:rsid w:val="00E82FD3"/>
    <w:rsid w:val="00E832F0"/>
    <w:rsid w:val="00E840DF"/>
    <w:rsid w:val="00E850F1"/>
    <w:rsid w:val="00E857D5"/>
    <w:rsid w:val="00E85D9F"/>
    <w:rsid w:val="00E86CC8"/>
    <w:rsid w:val="00E86F02"/>
    <w:rsid w:val="00E86F55"/>
    <w:rsid w:val="00E87828"/>
    <w:rsid w:val="00E90D20"/>
    <w:rsid w:val="00E90E4C"/>
    <w:rsid w:val="00E9263F"/>
    <w:rsid w:val="00E93D3A"/>
    <w:rsid w:val="00E93DB2"/>
    <w:rsid w:val="00E943C2"/>
    <w:rsid w:val="00E94DE1"/>
    <w:rsid w:val="00E9522C"/>
    <w:rsid w:val="00E964BC"/>
    <w:rsid w:val="00E970F8"/>
    <w:rsid w:val="00E97CC2"/>
    <w:rsid w:val="00EA20FB"/>
    <w:rsid w:val="00EA2297"/>
    <w:rsid w:val="00EA237E"/>
    <w:rsid w:val="00EA30F7"/>
    <w:rsid w:val="00EA43B1"/>
    <w:rsid w:val="00EA5671"/>
    <w:rsid w:val="00EA67E6"/>
    <w:rsid w:val="00EA6881"/>
    <w:rsid w:val="00EA6D7F"/>
    <w:rsid w:val="00EA71B0"/>
    <w:rsid w:val="00EA78C6"/>
    <w:rsid w:val="00EB0A09"/>
    <w:rsid w:val="00EB4314"/>
    <w:rsid w:val="00EB59CB"/>
    <w:rsid w:val="00EB5E60"/>
    <w:rsid w:val="00EB649A"/>
    <w:rsid w:val="00EB6C51"/>
    <w:rsid w:val="00EB7A46"/>
    <w:rsid w:val="00EC073B"/>
    <w:rsid w:val="00EC126D"/>
    <w:rsid w:val="00EC186B"/>
    <w:rsid w:val="00EC2BA6"/>
    <w:rsid w:val="00EC4A51"/>
    <w:rsid w:val="00EC53BB"/>
    <w:rsid w:val="00EC58E3"/>
    <w:rsid w:val="00EC5919"/>
    <w:rsid w:val="00EC610A"/>
    <w:rsid w:val="00EC616A"/>
    <w:rsid w:val="00EC64E8"/>
    <w:rsid w:val="00EC6841"/>
    <w:rsid w:val="00EC6900"/>
    <w:rsid w:val="00EC7042"/>
    <w:rsid w:val="00ED1AFF"/>
    <w:rsid w:val="00ED1C1B"/>
    <w:rsid w:val="00ED2105"/>
    <w:rsid w:val="00ED24E9"/>
    <w:rsid w:val="00ED31F1"/>
    <w:rsid w:val="00ED352C"/>
    <w:rsid w:val="00ED35DC"/>
    <w:rsid w:val="00ED390F"/>
    <w:rsid w:val="00ED3A3F"/>
    <w:rsid w:val="00ED43AF"/>
    <w:rsid w:val="00ED4593"/>
    <w:rsid w:val="00ED45AE"/>
    <w:rsid w:val="00ED4E85"/>
    <w:rsid w:val="00ED55DE"/>
    <w:rsid w:val="00ED5638"/>
    <w:rsid w:val="00ED60C1"/>
    <w:rsid w:val="00ED663F"/>
    <w:rsid w:val="00ED6CD8"/>
    <w:rsid w:val="00ED7A0E"/>
    <w:rsid w:val="00ED7A59"/>
    <w:rsid w:val="00ED7C60"/>
    <w:rsid w:val="00EE0221"/>
    <w:rsid w:val="00EE0C2D"/>
    <w:rsid w:val="00EE0D0B"/>
    <w:rsid w:val="00EE131A"/>
    <w:rsid w:val="00EE2282"/>
    <w:rsid w:val="00EE28E1"/>
    <w:rsid w:val="00EE3DD9"/>
    <w:rsid w:val="00EE573F"/>
    <w:rsid w:val="00EE5EC7"/>
    <w:rsid w:val="00EE6C47"/>
    <w:rsid w:val="00EE70B4"/>
    <w:rsid w:val="00EE74A1"/>
    <w:rsid w:val="00EF0311"/>
    <w:rsid w:val="00EF117C"/>
    <w:rsid w:val="00EF1A88"/>
    <w:rsid w:val="00EF270B"/>
    <w:rsid w:val="00EF3F38"/>
    <w:rsid w:val="00EF6082"/>
    <w:rsid w:val="00EF6370"/>
    <w:rsid w:val="00EF66D9"/>
    <w:rsid w:val="00EF6824"/>
    <w:rsid w:val="00EF72B8"/>
    <w:rsid w:val="00EF740B"/>
    <w:rsid w:val="00EF7678"/>
    <w:rsid w:val="00F00234"/>
    <w:rsid w:val="00F00A33"/>
    <w:rsid w:val="00F00E3D"/>
    <w:rsid w:val="00F01C12"/>
    <w:rsid w:val="00F03B54"/>
    <w:rsid w:val="00F03EC2"/>
    <w:rsid w:val="00F04675"/>
    <w:rsid w:val="00F04844"/>
    <w:rsid w:val="00F04853"/>
    <w:rsid w:val="00F06F85"/>
    <w:rsid w:val="00F07233"/>
    <w:rsid w:val="00F075DA"/>
    <w:rsid w:val="00F105DB"/>
    <w:rsid w:val="00F12463"/>
    <w:rsid w:val="00F133FD"/>
    <w:rsid w:val="00F14031"/>
    <w:rsid w:val="00F14095"/>
    <w:rsid w:val="00F140E7"/>
    <w:rsid w:val="00F14BD4"/>
    <w:rsid w:val="00F15E60"/>
    <w:rsid w:val="00F16832"/>
    <w:rsid w:val="00F17496"/>
    <w:rsid w:val="00F21077"/>
    <w:rsid w:val="00F2156E"/>
    <w:rsid w:val="00F2316B"/>
    <w:rsid w:val="00F23B44"/>
    <w:rsid w:val="00F2494A"/>
    <w:rsid w:val="00F260E9"/>
    <w:rsid w:val="00F268EA"/>
    <w:rsid w:val="00F26FBC"/>
    <w:rsid w:val="00F27975"/>
    <w:rsid w:val="00F2799B"/>
    <w:rsid w:val="00F304CA"/>
    <w:rsid w:val="00F309B6"/>
    <w:rsid w:val="00F30B6F"/>
    <w:rsid w:val="00F311A1"/>
    <w:rsid w:val="00F312D8"/>
    <w:rsid w:val="00F31F81"/>
    <w:rsid w:val="00F32B8D"/>
    <w:rsid w:val="00F32D2E"/>
    <w:rsid w:val="00F32D9E"/>
    <w:rsid w:val="00F33289"/>
    <w:rsid w:val="00F332B3"/>
    <w:rsid w:val="00F33783"/>
    <w:rsid w:val="00F3429A"/>
    <w:rsid w:val="00F343C2"/>
    <w:rsid w:val="00F344A3"/>
    <w:rsid w:val="00F34E29"/>
    <w:rsid w:val="00F37638"/>
    <w:rsid w:val="00F3776E"/>
    <w:rsid w:val="00F417F4"/>
    <w:rsid w:val="00F42650"/>
    <w:rsid w:val="00F42A48"/>
    <w:rsid w:val="00F42BC3"/>
    <w:rsid w:val="00F43060"/>
    <w:rsid w:val="00F432ED"/>
    <w:rsid w:val="00F43C24"/>
    <w:rsid w:val="00F448E1"/>
    <w:rsid w:val="00F44974"/>
    <w:rsid w:val="00F4539A"/>
    <w:rsid w:val="00F453B2"/>
    <w:rsid w:val="00F458C8"/>
    <w:rsid w:val="00F46274"/>
    <w:rsid w:val="00F47BA1"/>
    <w:rsid w:val="00F517C7"/>
    <w:rsid w:val="00F51974"/>
    <w:rsid w:val="00F53B89"/>
    <w:rsid w:val="00F54209"/>
    <w:rsid w:val="00F56894"/>
    <w:rsid w:val="00F56B4B"/>
    <w:rsid w:val="00F56C4C"/>
    <w:rsid w:val="00F57426"/>
    <w:rsid w:val="00F57C7D"/>
    <w:rsid w:val="00F60225"/>
    <w:rsid w:val="00F606C5"/>
    <w:rsid w:val="00F618DE"/>
    <w:rsid w:val="00F632DE"/>
    <w:rsid w:val="00F6370E"/>
    <w:rsid w:val="00F637E9"/>
    <w:rsid w:val="00F654E4"/>
    <w:rsid w:val="00F6567C"/>
    <w:rsid w:val="00F6586F"/>
    <w:rsid w:val="00F67912"/>
    <w:rsid w:val="00F679FF"/>
    <w:rsid w:val="00F67D92"/>
    <w:rsid w:val="00F700EA"/>
    <w:rsid w:val="00F720D2"/>
    <w:rsid w:val="00F72FE9"/>
    <w:rsid w:val="00F73085"/>
    <w:rsid w:val="00F73089"/>
    <w:rsid w:val="00F73656"/>
    <w:rsid w:val="00F7373D"/>
    <w:rsid w:val="00F73896"/>
    <w:rsid w:val="00F73F04"/>
    <w:rsid w:val="00F73F26"/>
    <w:rsid w:val="00F747C4"/>
    <w:rsid w:val="00F75127"/>
    <w:rsid w:val="00F75191"/>
    <w:rsid w:val="00F758A9"/>
    <w:rsid w:val="00F758E9"/>
    <w:rsid w:val="00F76E53"/>
    <w:rsid w:val="00F77844"/>
    <w:rsid w:val="00F80479"/>
    <w:rsid w:val="00F8069F"/>
    <w:rsid w:val="00F826B0"/>
    <w:rsid w:val="00F844D5"/>
    <w:rsid w:val="00F8450A"/>
    <w:rsid w:val="00F84F01"/>
    <w:rsid w:val="00F8571C"/>
    <w:rsid w:val="00F85E48"/>
    <w:rsid w:val="00F85FDB"/>
    <w:rsid w:val="00F86FCF"/>
    <w:rsid w:val="00F8757C"/>
    <w:rsid w:val="00F87A81"/>
    <w:rsid w:val="00F87C33"/>
    <w:rsid w:val="00F90D3B"/>
    <w:rsid w:val="00F9103E"/>
    <w:rsid w:val="00F9175A"/>
    <w:rsid w:val="00F91A98"/>
    <w:rsid w:val="00F91D45"/>
    <w:rsid w:val="00F9328F"/>
    <w:rsid w:val="00F93570"/>
    <w:rsid w:val="00F93DEF"/>
    <w:rsid w:val="00F940C1"/>
    <w:rsid w:val="00F942DF"/>
    <w:rsid w:val="00F96A18"/>
    <w:rsid w:val="00F9743D"/>
    <w:rsid w:val="00FA09E5"/>
    <w:rsid w:val="00FA09E6"/>
    <w:rsid w:val="00FA12D0"/>
    <w:rsid w:val="00FA15AC"/>
    <w:rsid w:val="00FA3161"/>
    <w:rsid w:val="00FA36A8"/>
    <w:rsid w:val="00FA48CA"/>
    <w:rsid w:val="00FA4B99"/>
    <w:rsid w:val="00FA64BF"/>
    <w:rsid w:val="00FA7FDC"/>
    <w:rsid w:val="00FB481F"/>
    <w:rsid w:val="00FB539A"/>
    <w:rsid w:val="00FB606D"/>
    <w:rsid w:val="00FC00A4"/>
    <w:rsid w:val="00FC0192"/>
    <w:rsid w:val="00FC0BD0"/>
    <w:rsid w:val="00FC1422"/>
    <w:rsid w:val="00FC1AA3"/>
    <w:rsid w:val="00FC3724"/>
    <w:rsid w:val="00FC383A"/>
    <w:rsid w:val="00FC4826"/>
    <w:rsid w:val="00FC4BD6"/>
    <w:rsid w:val="00FC4D5A"/>
    <w:rsid w:val="00FC54A3"/>
    <w:rsid w:val="00FC6306"/>
    <w:rsid w:val="00FC67AB"/>
    <w:rsid w:val="00FC6895"/>
    <w:rsid w:val="00FC710D"/>
    <w:rsid w:val="00FC7681"/>
    <w:rsid w:val="00FD19FA"/>
    <w:rsid w:val="00FD1FB3"/>
    <w:rsid w:val="00FD2CDD"/>
    <w:rsid w:val="00FD2E3C"/>
    <w:rsid w:val="00FD36A5"/>
    <w:rsid w:val="00FD3E06"/>
    <w:rsid w:val="00FD484A"/>
    <w:rsid w:val="00FD4CD5"/>
    <w:rsid w:val="00FD5A52"/>
    <w:rsid w:val="00FD607F"/>
    <w:rsid w:val="00FD6351"/>
    <w:rsid w:val="00FD6B82"/>
    <w:rsid w:val="00FD7153"/>
    <w:rsid w:val="00FD74E2"/>
    <w:rsid w:val="00FE29EE"/>
    <w:rsid w:val="00FE397D"/>
    <w:rsid w:val="00FE3EBB"/>
    <w:rsid w:val="00FE67DB"/>
    <w:rsid w:val="00FF2DEF"/>
    <w:rsid w:val="00FF2ED5"/>
    <w:rsid w:val="00FF3609"/>
    <w:rsid w:val="00FF3DF6"/>
    <w:rsid w:val="00FF4154"/>
    <w:rsid w:val="00FF4ADE"/>
    <w:rsid w:val="00FF5427"/>
    <w:rsid w:val="00FF5438"/>
    <w:rsid w:val="00FF58AB"/>
    <w:rsid w:val="00FF6394"/>
    <w:rsid w:val="00FF680E"/>
    <w:rsid w:val="00FF6D01"/>
    <w:rsid w:val="00FF6ED9"/>
    <w:rsid w:val="00FF710C"/>
    <w:rsid w:val="00FF7F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62AACA9"/>
  <w15:docId w15:val="{A9FB5B79-DBC7-4EB7-938C-A6EE8C5DEA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uiPriority="99" w:qFormat="1"/>
    <w:lsdException w:name="heading 1" w:uiPriority="9" w:qFormat="1"/>
    <w:lsdException w:name="heading 2" w:uiPriority="9" w:qFormat="1"/>
    <w:lsdException w:name="heading 3" w:uiPriority="9" w:qFormat="1"/>
    <w:lsdException w:name="heading 4" w:qFormat="1"/>
    <w:lsdException w:name="heading 5"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qFormat="1"/>
    <w:lsdException w:name="index heading" w:semiHidden="1" w:unhideWhenUsed="1"/>
    <w:lsdException w:name="caption" w:semiHidden="1" w:unhideWhenUsed="1"/>
    <w:lsdException w:name="table of figures" w:semiHidden="1" w:uiPriority="99"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99"/>
    <w:qFormat/>
    <w:rsid w:val="00042F3F"/>
    <w:pPr>
      <w:spacing w:before="120" w:after="200" w:line="276" w:lineRule="auto"/>
    </w:pPr>
    <w:rPr>
      <w:sz w:val="24"/>
      <w:szCs w:val="24"/>
      <w:lang w:eastAsia="en-AU"/>
    </w:rPr>
  </w:style>
  <w:style w:type="paragraph" w:styleId="Heading1">
    <w:name w:val="heading 1"/>
    <w:basedOn w:val="Font-Serif"/>
    <w:next w:val="BodyText"/>
    <w:uiPriority w:val="9"/>
    <w:qFormat/>
    <w:rsid w:val="00700CA3"/>
    <w:pPr>
      <w:keepNext/>
      <w:numPr>
        <w:numId w:val="7"/>
      </w:numPr>
      <w:pBdr>
        <w:bottom w:val="single" w:sz="4" w:space="1" w:color="auto"/>
      </w:pBdr>
      <w:spacing w:before="360" w:after="360"/>
      <w:outlineLvl w:val="0"/>
    </w:pPr>
    <w:rPr>
      <w:rFonts w:ascii="Times New Roman" w:hAnsi="Times New Roman"/>
      <w:b/>
      <w:bCs/>
      <w:caps/>
      <w:sz w:val="28"/>
      <w:szCs w:val="32"/>
    </w:rPr>
  </w:style>
  <w:style w:type="paragraph" w:styleId="Heading2">
    <w:name w:val="heading 2"/>
    <w:basedOn w:val="Heading1"/>
    <w:next w:val="BodyText"/>
    <w:link w:val="Heading2Char"/>
    <w:uiPriority w:val="9"/>
    <w:qFormat/>
    <w:rsid w:val="00F75127"/>
    <w:pPr>
      <w:numPr>
        <w:ilvl w:val="1"/>
      </w:numPr>
      <w:pBdr>
        <w:bottom w:val="none" w:sz="0" w:space="0" w:color="auto"/>
      </w:pBdr>
      <w:spacing w:before="240" w:after="60"/>
      <w:outlineLvl w:val="1"/>
    </w:pPr>
    <w:rPr>
      <w:bCs w:val="0"/>
      <w:iCs/>
      <w:caps w:val="0"/>
      <w:sz w:val="26"/>
      <w:szCs w:val="28"/>
    </w:rPr>
  </w:style>
  <w:style w:type="paragraph" w:styleId="Heading3">
    <w:name w:val="heading 3"/>
    <w:basedOn w:val="Heading1"/>
    <w:next w:val="BodyText"/>
    <w:uiPriority w:val="9"/>
    <w:qFormat/>
    <w:rsid w:val="00F75127"/>
    <w:pPr>
      <w:numPr>
        <w:ilvl w:val="2"/>
      </w:numPr>
      <w:pBdr>
        <w:bottom w:val="none" w:sz="0" w:space="0" w:color="auto"/>
      </w:pBdr>
      <w:spacing w:before="240" w:after="60"/>
      <w:outlineLvl w:val="2"/>
    </w:pPr>
    <w:rPr>
      <w:bCs w:val="0"/>
      <w:i/>
      <w:caps w:val="0"/>
      <w:sz w:val="24"/>
      <w:szCs w:val="26"/>
    </w:rPr>
  </w:style>
  <w:style w:type="paragraph" w:styleId="Heading4">
    <w:name w:val="heading 4"/>
    <w:basedOn w:val="Heading1"/>
    <w:next w:val="BodyText"/>
    <w:qFormat/>
    <w:rsid w:val="00F75127"/>
    <w:pPr>
      <w:numPr>
        <w:ilvl w:val="3"/>
      </w:numPr>
      <w:pBdr>
        <w:bottom w:val="none" w:sz="0" w:space="0" w:color="auto"/>
      </w:pBdr>
      <w:spacing w:before="240" w:after="60"/>
      <w:outlineLvl w:val="3"/>
    </w:pPr>
    <w:rPr>
      <w:bCs w:val="0"/>
      <w:caps w:val="0"/>
      <w:sz w:val="22"/>
      <w:szCs w:val="28"/>
    </w:rPr>
  </w:style>
  <w:style w:type="paragraph" w:styleId="Heading5">
    <w:name w:val="heading 5"/>
    <w:basedOn w:val="Heading1"/>
    <w:next w:val="BodyText"/>
    <w:semiHidden/>
    <w:qFormat/>
    <w:rsid w:val="00F75127"/>
    <w:pPr>
      <w:numPr>
        <w:ilvl w:val="4"/>
      </w:numPr>
      <w:pBdr>
        <w:bottom w:val="none" w:sz="0" w:space="0" w:color="auto"/>
      </w:pBdr>
      <w:spacing w:before="240" w:after="60"/>
      <w:outlineLvl w:val="4"/>
    </w:pPr>
    <w:rPr>
      <w:bCs w:val="0"/>
      <w:iCs/>
      <w:caps w:val="0"/>
      <w:sz w:val="22"/>
      <w:szCs w:val="26"/>
    </w:rPr>
  </w:style>
  <w:style w:type="paragraph" w:styleId="Heading6">
    <w:name w:val="heading 6"/>
    <w:basedOn w:val="Heading1"/>
    <w:next w:val="BodyText"/>
    <w:semiHidden/>
    <w:rsid w:val="00F75127"/>
    <w:pPr>
      <w:numPr>
        <w:ilvl w:val="5"/>
      </w:numPr>
      <w:pBdr>
        <w:bottom w:val="none" w:sz="0" w:space="0" w:color="auto"/>
      </w:pBdr>
      <w:spacing w:before="240" w:after="60"/>
      <w:outlineLvl w:val="5"/>
    </w:pPr>
    <w:rPr>
      <w:bCs w:val="0"/>
      <w:caps w:val="0"/>
      <w:sz w:val="22"/>
      <w:szCs w:val="22"/>
    </w:rPr>
  </w:style>
  <w:style w:type="paragraph" w:styleId="Heading7">
    <w:name w:val="heading 7"/>
    <w:basedOn w:val="Heading1"/>
    <w:next w:val="BodyText"/>
    <w:semiHidden/>
    <w:rsid w:val="00F75127"/>
    <w:pPr>
      <w:numPr>
        <w:ilvl w:val="6"/>
      </w:numPr>
      <w:pBdr>
        <w:bottom w:val="none" w:sz="0" w:space="0" w:color="auto"/>
      </w:pBdr>
      <w:spacing w:before="240" w:after="60"/>
      <w:outlineLvl w:val="6"/>
    </w:pPr>
    <w:rPr>
      <w:caps w:val="0"/>
      <w:sz w:val="22"/>
    </w:rPr>
  </w:style>
  <w:style w:type="paragraph" w:styleId="Heading8">
    <w:name w:val="heading 8"/>
    <w:basedOn w:val="Heading1"/>
    <w:next w:val="BodyText"/>
    <w:semiHidden/>
    <w:rsid w:val="00F75127"/>
    <w:pPr>
      <w:numPr>
        <w:ilvl w:val="7"/>
      </w:numPr>
      <w:pBdr>
        <w:bottom w:val="none" w:sz="0" w:space="0" w:color="auto"/>
      </w:pBdr>
      <w:spacing w:before="240" w:after="60"/>
      <w:outlineLvl w:val="7"/>
    </w:pPr>
    <w:rPr>
      <w:iCs/>
      <w:caps w:val="0"/>
      <w:sz w:val="22"/>
    </w:rPr>
  </w:style>
  <w:style w:type="paragraph" w:styleId="Heading9">
    <w:name w:val="heading 9"/>
    <w:basedOn w:val="Heading1"/>
    <w:next w:val="BodyText"/>
    <w:semiHidden/>
    <w:rsid w:val="00F75127"/>
    <w:pPr>
      <w:numPr>
        <w:ilvl w:val="8"/>
      </w:numPr>
      <w:pBdr>
        <w:bottom w:val="none" w:sz="0" w:space="0" w:color="auto"/>
      </w:pBdr>
      <w:spacing w:before="240" w:after="60"/>
      <w:outlineLvl w:val="8"/>
    </w:pPr>
    <w:rPr>
      <w:caps w:val="0"/>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semiHidden/>
    <w:rsid w:val="00F75127"/>
    <w:pPr>
      <w:spacing w:before="240" w:after="60"/>
      <w:jc w:val="center"/>
      <w:outlineLvl w:val="0"/>
    </w:pPr>
    <w:rPr>
      <w:rFonts w:cs="Arial"/>
      <w:b/>
      <w:bCs/>
      <w:kern w:val="28"/>
      <w:sz w:val="36"/>
      <w:szCs w:val="32"/>
    </w:rPr>
  </w:style>
  <w:style w:type="paragraph" w:styleId="Subtitle">
    <w:name w:val="Subtitle"/>
    <w:basedOn w:val="Normal"/>
    <w:semiHidden/>
    <w:rsid w:val="00F75127"/>
    <w:pPr>
      <w:spacing w:after="60"/>
      <w:jc w:val="center"/>
      <w:outlineLvl w:val="1"/>
    </w:pPr>
    <w:rPr>
      <w:rFonts w:cs="Arial"/>
    </w:rPr>
  </w:style>
  <w:style w:type="paragraph" w:styleId="BalloonText">
    <w:name w:val="Balloon Text"/>
    <w:basedOn w:val="Normal"/>
    <w:semiHidden/>
    <w:rsid w:val="005815F6"/>
    <w:rPr>
      <w:rFonts w:ascii="Tahoma" w:hAnsi="Tahoma" w:cs="Tahoma"/>
      <w:sz w:val="16"/>
      <w:szCs w:val="16"/>
    </w:rPr>
  </w:style>
  <w:style w:type="paragraph" w:styleId="Caption">
    <w:name w:val="caption"/>
    <w:basedOn w:val="Normal"/>
    <w:next w:val="Normal"/>
    <w:semiHidden/>
    <w:rsid w:val="00F75127"/>
    <w:pPr>
      <w:spacing w:before="240" w:after="120" w:line="260" w:lineRule="atLeast"/>
      <w:contextualSpacing/>
      <w:jc w:val="center"/>
    </w:pPr>
    <w:rPr>
      <w:b/>
      <w:caps/>
      <w:sz w:val="18"/>
      <w:szCs w:val="20"/>
      <w:lang w:eastAsia="en-US"/>
    </w:rPr>
  </w:style>
  <w:style w:type="character" w:styleId="CommentReference">
    <w:name w:val="annotation reference"/>
    <w:basedOn w:val="DefaultParagraphFont"/>
    <w:uiPriority w:val="99"/>
    <w:semiHidden/>
    <w:rsid w:val="00F75127"/>
    <w:rPr>
      <w:sz w:val="16"/>
      <w:szCs w:val="16"/>
    </w:rPr>
  </w:style>
  <w:style w:type="paragraph" w:styleId="CommentText">
    <w:name w:val="annotation text"/>
    <w:basedOn w:val="Normal"/>
    <w:link w:val="CommentTextChar"/>
    <w:uiPriority w:val="99"/>
    <w:rsid w:val="00F75127"/>
    <w:rPr>
      <w:sz w:val="20"/>
      <w:szCs w:val="20"/>
    </w:rPr>
  </w:style>
  <w:style w:type="paragraph" w:styleId="CommentSubject">
    <w:name w:val="annotation subject"/>
    <w:basedOn w:val="CommentText"/>
    <w:next w:val="CommentText"/>
    <w:link w:val="CommentSubjectChar"/>
    <w:semiHidden/>
    <w:rsid w:val="00F75127"/>
    <w:rPr>
      <w:b/>
      <w:bCs/>
    </w:rPr>
  </w:style>
  <w:style w:type="paragraph" w:styleId="DocumentMap">
    <w:name w:val="Document Map"/>
    <w:basedOn w:val="Normal"/>
    <w:link w:val="DocumentMapChar"/>
    <w:semiHidden/>
    <w:rsid w:val="00F75127"/>
    <w:pPr>
      <w:shd w:val="clear" w:color="auto" w:fill="000080"/>
    </w:pPr>
    <w:rPr>
      <w:rFonts w:ascii="Tahoma" w:hAnsi="Tahoma" w:cs="Tahoma"/>
      <w:sz w:val="20"/>
      <w:szCs w:val="20"/>
    </w:rPr>
  </w:style>
  <w:style w:type="character" w:styleId="EndnoteReference">
    <w:name w:val="endnote reference"/>
    <w:basedOn w:val="DefaultParagraphFont"/>
    <w:semiHidden/>
    <w:rsid w:val="00F75127"/>
    <w:rPr>
      <w:vertAlign w:val="superscript"/>
    </w:rPr>
  </w:style>
  <w:style w:type="paragraph" w:styleId="EndnoteText">
    <w:name w:val="endnote text"/>
    <w:basedOn w:val="Normal"/>
    <w:link w:val="EndnoteTextChar"/>
    <w:semiHidden/>
    <w:rsid w:val="00F75127"/>
    <w:rPr>
      <w:sz w:val="20"/>
      <w:szCs w:val="20"/>
    </w:rPr>
  </w:style>
  <w:style w:type="character" w:styleId="FootnoteReference">
    <w:name w:val="footnote reference"/>
    <w:basedOn w:val="DefaultParagraphFont"/>
    <w:semiHidden/>
    <w:rsid w:val="00F75127"/>
    <w:rPr>
      <w:vertAlign w:val="superscript"/>
    </w:rPr>
  </w:style>
  <w:style w:type="paragraph" w:styleId="FootnoteText">
    <w:name w:val="footnote text"/>
    <w:basedOn w:val="Normal"/>
    <w:link w:val="FootnoteTextChar"/>
    <w:semiHidden/>
    <w:rsid w:val="00F75127"/>
    <w:rPr>
      <w:sz w:val="20"/>
      <w:szCs w:val="20"/>
    </w:rPr>
  </w:style>
  <w:style w:type="paragraph" w:styleId="Index1">
    <w:name w:val="index 1"/>
    <w:basedOn w:val="Normal"/>
    <w:next w:val="Normal"/>
    <w:autoRedefine/>
    <w:semiHidden/>
    <w:rsid w:val="00F75127"/>
    <w:pPr>
      <w:ind w:left="240" w:hanging="240"/>
    </w:pPr>
  </w:style>
  <w:style w:type="paragraph" w:styleId="Index2">
    <w:name w:val="index 2"/>
    <w:basedOn w:val="Normal"/>
    <w:next w:val="Normal"/>
    <w:autoRedefine/>
    <w:semiHidden/>
    <w:rsid w:val="00F75127"/>
    <w:pPr>
      <w:ind w:left="480" w:hanging="240"/>
    </w:pPr>
  </w:style>
  <w:style w:type="paragraph" w:styleId="Index3">
    <w:name w:val="index 3"/>
    <w:basedOn w:val="Normal"/>
    <w:next w:val="Normal"/>
    <w:autoRedefine/>
    <w:semiHidden/>
    <w:rsid w:val="00F75127"/>
    <w:pPr>
      <w:ind w:left="720" w:hanging="240"/>
    </w:pPr>
  </w:style>
  <w:style w:type="paragraph" w:styleId="Index4">
    <w:name w:val="index 4"/>
    <w:basedOn w:val="Normal"/>
    <w:next w:val="Normal"/>
    <w:autoRedefine/>
    <w:semiHidden/>
    <w:rsid w:val="00F75127"/>
    <w:pPr>
      <w:ind w:left="960" w:hanging="240"/>
    </w:pPr>
  </w:style>
  <w:style w:type="paragraph" w:styleId="Index5">
    <w:name w:val="index 5"/>
    <w:basedOn w:val="Normal"/>
    <w:next w:val="Normal"/>
    <w:autoRedefine/>
    <w:semiHidden/>
    <w:rsid w:val="00F75127"/>
    <w:pPr>
      <w:ind w:left="1200" w:hanging="240"/>
    </w:pPr>
  </w:style>
  <w:style w:type="paragraph" w:styleId="Index6">
    <w:name w:val="index 6"/>
    <w:basedOn w:val="Normal"/>
    <w:next w:val="Normal"/>
    <w:autoRedefine/>
    <w:semiHidden/>
    <w:rsid w:val="00F75127"/>
    <w:pPr>
      <w:ind w:left="1440" w:hanging="240"/>
    </w:pPr>
  </w:style>
  <w:style w:type="paragraph" w:styleId="Index7">
    <w:name w:val="index 7"/>
    <w:basedOn w:val="Normal"/>
    <w:next w:val="Normal"/>
    <w:autoRedefine/>
    <w:semiHidden/>
    <w:rsid w:val="00F75127"/>
    <w:pPr>
      <w:ind w:left="1680" w:hanging="240"/>
    </w:pPr>
  </w:style>
  <w:style w:type="paragraph" w:styleId="Index8">
    <w:name w:val="index 8"/>
    <w:basedOn w:val="Normal"/>
    <w:next w:val="Normal"/>
    <w:autoRedefine/>
    <w:semiHidden/>
    <w:rsid w:val="00F75127"/>
    <w:pPr>
      <w:ind w:left="1920" w:hanging="240"/>
    </w:pPr>
  </w:style>
  <w:style w:type="paragraph" w:styleId="Index9">
    <w:name w:val="index 9"/>
    <w:basedOn w:val="Normal"/>
    <w:next w:val="Normal"/>
    <w:autoRedefine/>
    <w:semiHidden/>
    <w:rsid w:val="00F75127"/>
    <w:pPr>
      <w:ind w:left="2160" w:hanging="240"/>
    </w:pPr>
  </w:style>
  <w:style w:type="paragraph" w:styleId="IndexHeading">
    <w:name w:val="index heading"/>
    <w:basedOn w:val="Normal"/>
    <w:next w:val="Index1"/>
    <w:semiHidden/>
    <w:rsid w:val="00F75127"/>
    <w:rPr>
      <w:rFonts w:cs="Arial"/>
      <w:b/>
      <w:bCs/>
    </w:rPr>
  </w:style>
  <w:style w:type="paragraph" w:styleId="MacroText">
    <w:name w:val="macro"/>
    <w:link w:val="MacroTextChar"/>
    <w:semiHidden/>
    <w:rsid w:val="00F75127"/>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AU"/>
    </w:rPr>
  </w:style>
  <w:style w:type="paragraph" w:styleId="TableofAuthorities">
    <w:name w:val="table of authorities"/>
    <w:basedOn w:val="Normal"/>
    <w:next w:val="Normal"/>
    <w:semiHidden/>
    <w:rsid w:val="00F75127"/>
    <w:pPr>
      <w:ind w:left="240" w:hanging="240"/>
    </w:pPr>
  </w:style>
  <w:style w:type="paragraph" w:styleId="TableofFigures">
    <w:name w:val="table of figures"/>
    <w:basedOn w:val="Normal"/>
    <w:next w:val="Normal"/>
    <w:uiPriority w:val="99"/>
    <w:qFormat/>
    <w:rsid w:val="00E70D9F"/>
    <w:pPr>
      <w:spacing w:before="0" w:after="0" w:line="300" w:lineRule="exact"/>
    </w:pPr>
  </w:style>
  <w:style w:type="paragraph" w:styleId="TOAHeading">
    <w:name w:val="toa heading"/>
    <w:basedOn w:val="Normal"/>
    <w:next w:val="Normal"/>
    <w:semiHidden/>
    <w:rsid w:val="00F75127"/>
    <w:rPr>
      <w:rFonts w:cs="Arial"/>
      <w:b/>
      <w:bCs/>
    </w:rPr>
  </w:style>
  <w:style w:type="paragraph" w:styleId="TOC1">
    <w:name w:val="toc 1"/>
    <w:basedOn w:val="Font-Serif"/>
    <w:next w:val="BodyText"/>
    <w:autoRedefine/>
    <w:uiPriority w:val="39"/>
    <w:rsid w:val="00F75127"/>
    <w:pPr>
      <w:tabs>
        <w:tab w:val="left" w:pos="360"/>
        <w:tab w:val="right" w:leader="dot" w:pos="9360"/>
      </w:tabs>
      <w:spacing w:before="120" w:line="300" w:lineRule="exact"/>
      <w:ind w:left="360" w:hanging="360"/>
    </w:pPr>
    <w:rPr>
      <w:rFonts w:ascii="Times New Roman" w:hAnsi="Times New Roman"/>
      <w:b/>
      <w:bCs/>
    </w:rPr>
  </w:style>
  <w:style w:type="paragraph" w:styleId="TOC2">
    <w:name w:val="toc 2"/>
    <w:basedOn w:val="TOC1"/>
    <w:next w:val="BodyText"/>
    <w:autoRedefine/>
    <w:uiPriority w:val="39"/>
    <w:rsid w:val="00F75127"/>
    <w:pPr>
      <w:tabs>
        <w:tab w:val="clear" w:pos="360"/>
        <w:tab w:val="left" w:pos="936"/>
      </w:tabs>
      <w:spacing w:before="0"/>
      <w:ind w:left="936" w:hanging="576"/>
    </w:pPr>
    <w:rPr>
      <w:b w:val="0"/>
      <w:bCs w:val="0"/>
    </w:rPr>
  </w:style>
  <w:style w:type="paragraph" w:styleId="TOC3">
    <w:name w:val="toc 3"/>
    <w:basedOn w:val="TOC1"/>
    <w:next w:val="BodyText"/>
    <w:autoRedefine/>
    <w:uiPriority w:val="39"/>
    <w:rsid w:val="00A42991"/>
    <w:pPr>
      <w:tabs>
        <w:tab w:val="clear" w:pos="360"/>
        <w:tab w:val="left" w:pos="1800"/>
      </w:tabs>
      <w:spacing w:before="0"/>
      <w:ind w:left="1512" w:hanging="576"/>
    </w:pPr>
    <w:rPr>
      <w:b w:val="0"/>
    </w:rPr>
  </w:style>
  <w:style w:type="paragraph" w:styleId="TOC4">
    <w:name w:val="toc 4"/>
    <w:basedOn w:val="TOC1"/>
    <w:next w:val="BodyText"/>
    <w:autoRedefine/>
    <w:uiPriority w:val="39"/>
    <w:rsid w:val="007A2D07"/>
    <w:pPr>
      <w:tabs>
        <w:tab w:val="clear" w:pos="360"/>
        <w:tab w:val="left" w:pos="2232"/>
      </w:tabs>
      <w:spacing w:before="0"/>
      <w:ind w:left="2232" w:hanging="720"/>
    </w:pPr>
    <w:rPr>
      <w:b w:val="0"/>
      <w:szCs w:val="20"/>
    </w:rPr>
  </w:style>
  <w:style w:type="paragraph" w:styleId="TOC5">
    <w:name w:val="toc 5"/>
    <w:basedOn w:val="TOC1"/>
    <w:next w:val="BodyText"/>
    <w:autoRedefine/>
    <w:uiPriority w:val="39"/>
    <w:rsid w:val="00911351"/>
    <w:pPr>
      <w:tabs>
        <w:tab w:val="clear" w:pos="360"/>
        <w:tab w:val="left" w:pos="2592"/>
      </w:tabs>
      <w:spacing w:before="0"/>
      <w:ind w:left="2088"/>
    </w:pPr>
    <w:rPr>
      <w:b w:val="0"/>
      <w:szCs w:val="20"/>
    </w:rPr>
  </w:style>
  <w:style w:type="paragraph" w:styleId="TOC6">
    <w:name w:val="toc 6"/>
    <w:basedOn w:val="TOC1"/>
    <w:next w:val="BodyText"/>
    <w:autoRedefine/>
    <w:semiHidden/>
    <w:rsid w:val="00F75127"/>
    <w:pPr>
      <w:ind w:left="960"/>
    </w:pPr>
    <w:rPr>
      <w:sz w:val="20"/>
      <w:szCs w:val="20"/>
    </w:rPr>
  </w:style>
  <w:style w:type="paragraph" w:styleId="TOC7">
    <w:name w:val="toc 7"/>
    <w:basedOn w:val="TOC1"/>
    <w:next w:val="BodyText"/>
    <w:autoRedefine/>
    <w:semiHidden/>
    <w:rsid w:val="00F75127"/>
    <w:pPr>
      <w:ind w:left="1200"/>
    </w:pPr>
    <w:rPr>
      <w:sz w:val="20"/>
      <w:szCs w:val="20"/>
    </w:rPr>
  </w:style>
  <w:style w:type="paragraph" w:styleId="TOC8">
    <w:name w:val="toc 8"/>
    <w:basedOn w:val="TOC1"/>
    <w:next w:val="BodyText"/>
    <w:autoRedefine/>
    <w:semiHidden/>
    <w:rsid w:val="00F75127"/>
    <w:pPr>
      <w:ind w:left="1440"/>
    </w:pPr>
    <w:rPr>
      <w:sz w:val="20"/>
      <w:szCs w:val="20"/>
    </w:rPr>
  </w:style>
  <w:style w:type="paragraph" w:styleId="TOC9">
    <w:name w:val="toc 9"/>
    <w:basedOn w:val="TOC1"/>
    <w:next w:val="BodyText"/>
    <w:autoRedefine/>
    <w:semiHidden/>
    <w:rsid w:val="00F75127"/>
    <w:pPr>
      <w:ind w:left="1680"/>
    </w:pPr>
    <w:rPr>
      <w:sz w:val="20"/>
      <w:szCs w:val="20"/>
    </w:rPr>
  </w:style>
  <w:style w:type="paragraph" w:styleId="BodyText">
    <w:name w:val="Body Text"/>
    <w:basedOn w:val="Font-Serif"/>
    <w:link w:val="BodyTextChar"/>
    <w:qFormat/>
    <w:rsid w:val="00F56B4B"/>
    <w:pPr>
      <w:spacing w:line="480" w:lineRule="auto"/>
    </w:pPr>
    <w:rPr>
      <w:rFonts w:ascii="Times New Roman" w:hAnsi="Times New Roman"/>
      <w:sz w:val="24"/>
    </w:rPr>
  </w:style>
  <w:style w:type="paragraph" w:customStyle="1" w:styleId="References">
    <w:name w:val="References"/>
    <w:basedOn w:val="BodyText"/>
    <w:qFormat/>
    <w:rsid w:val="00422B11"/>
    <w:pPr>
      <w:tabs>
        <w:tab w:val="left" w:pos="720"/>
      </w:tabs>
      <w:ind w:left="720" w:hanging="720"/>
    </w:pPr>
  </w:style>
  <w:style w:type="paragraph" w:customStyle="1" w:styleId="TOC-title">
    <w:name w:val="TOC - title"/>
    <w:basedOn w:val="Font-Serif"/>
    <w:next w:val="BodyText"/>
    <w:qFormat/>
    <w:rsid w:val="00F75127"/>
    <w:pPr>
      <w:keepNext/>
      <w:pBdr>
        <w:bottom w:val="single" w:sz="4" w:space="1" w:color="auto"/>
      </w:pBdr>
      <w:spacing w:after="360"/>
      <w:jc w:val="center"/>
    </w:pPr>
    <w:rPr>
      <w:rFonts w:ascii="Times New Roman" w:hAnsi="Times New Roman"/>
      <w:b/>
      <w:bCs/>
      <w:caps/>
      <w:sz w:val="28"/>
      <w:szCs w:val="20"/>
    </w:rPr>
  </w:style>
  <w:style w:type="paragraph" w:customStyle="1" w:styleId="TOC-othertext">
    <w:name w:val="TOC - other text"/>
    <w:basedOn w:val="TOC2"/>
    <w:rsid w:val="00F75127"/>
  </w:style>
  <w:style w:type="paragraph" w:customStyle="1" w:styleId="PrefaceHeading">
    <w:name w:val="Preface Heading"/>
    <w:basedOn w:val="Heading1"/>
    <w:next w:val="BodyText"/>
    <w:qFormat/>
    <w:rsid w:val="00F75127"/>
    <w:pPr>
      <w:numPr>
        <w:numId w:val="0"/>
      </w:numPr>
    </w:pPr>
  </w:style>
  <w:style w:type="paragraph" w:customStyle="1" w:styleId="Font-Serif">
    <w:name w:val="Font - Serif"/>
    <w:semiHidden/>
    <w:rsid w:val="00F75127"/>
    <w:rPr>
      <w:rFonts w:ascii="Book Antiqua" w:hAnsi="Book Antiqua" w:cs="Arial"/>
      <w:sz w:val="22"/>
      <w:szCs w:val="24"/>
      <w:lang w:eastAsia="en-AU"/>
    </w:rPr>
  </w:style>
  <w:style w:type="paragraph" w:customStyle="1" w:styleId="TOC-otherhead">
    <w:name w:val="TOC - other head"/>
    <w:basedOn w:val="TOC1"/>
    <w:next w:val="Normal"/>
    <w:rsid w:val="00FD484A"/>
    <w:pPr>
      <w:tabs>
        <w:tab w:val="right" w:leader="dot" w:pos="8280"/>
      </w:tabs>
      <w:spacing w:before="240"/>
    </w:pPr>
    <w:rPr>
      <w:u w:val="single"/>
    </w:rPr>
  </w:style>
  <w:style w:type="paragraph" w:customStyle="1" w:styleId="AcronymsandAbbreviations">
    <w:name w:val="Acronyms and Abbreviations"/>
    <w:basedOn w:val="BodyText"/>
    <w:qFormat/>
    <w:rsid w:val="00285E30"/>
    <w:pPr>
      <w:tabs>
        <w:tab w:val="left" w:pos="1152"/>
      </w:tabs>
    </w:pPr>
  </w:style>
  <w:style w:type="table" w:styleId="TableGrid">
    <w:name w:val="Table Grid"/>
    <w:basedOn w:val="TableNormal"/>
    <w:rsid w:val="00F751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semiHidden/>
    <w:rsid w:val="00F75127"/>
    <w:rPr>
      <w:rFonts w:ascii="Courier New" w:hAnsi="Courier New" w:cs="Courier New"/>
      <w:sz w:val="20"/>
      <w:szCs w:val="20"/>
      <w:lang w:eastAsia="en-US"/>
    </w:rPr>
  </w:style>
  <w:style w:type="paragraph" w:styleId="List">
    <w:name w:val="List"/>
    <w:basedOn w:val="BodyText"/>
    <w:semiHidden/>
    <w:rsid w:val="00F75127"/>
  </w:style>
  <w:style w:type="paragraph" w:styleId="ListBullet">
    <w:name w:val="List Bullet"/>
    <w:basedOn w:val="BodyText"/>
    <w:qFormat/>
    <w:rsid w:val="0055353A"/>
    <w:pPr>
      <w:numPr>
        <w:numId w:val="25"/>
      </w:numPr>
      <w:spacing w:line="276" w:lineRule="auto"/>
      <w:ind w:left="720"/>
      <w:contextualSpacing/>
    </w:pPr>
  </w:style>
  <w:style w:type="paragraph" w:styleId="Header">
    <w:name w:val="header"/>
    <w:basedOn w:val="Normal"/>
    <w:link w:val="HeaderChar"/>
    <w:semiHidden/>
    <w:rsid w:val="008F3A00"/>
    <w:pPr>
      <w:tabs>
        <w:tab w:val="center" w:pos="4320"/>
        <w:tab w:val="right" w:pos="8640"/>
      </w:tabs>
      <w:spacing w:before="0" w:after="0" w:line="240" w:lineRule="auto"/>
      <w:jc w:val="right"/>
    </w:pPr>
    <w:rPr>
      <w:sz w:val="16"/>
    </w:rPr>
  </w:style>
  <w:style w:type="paragraph" w:styleId="Footer">
    <w:name w:val="footer"/>
    <w:basedOn w:val="Normal"/>
    <w:link w:val="FooterChar"/>
    <w:semiHidden/>
    <w:qFormat/>
    <w:rsid w:val="006F76BF"/>
    <w:pPr>
      <w:tabs>
        <w:tab w:val="center" w:pos="4320"/>
        <w:tab w:val="right" w:pos="8640"/>
      </w:tabs>
    </w:pPr>
  </w:style>
  <w:style w:type="character" w:styleId="PageNumber">
    <w:name w:val="page number"/>
    <w:basedOn w:val="DefaultParagraphFont"/>
    <w:semiHidden/>
    <w:rsid w:val="00F75127"/>
  </w:style>
  <w:style w:type="paragraph" w:customStyle="1" w:styleId="PageLeftBlank">
    <w:name w:val="Page Left Blank"/>
    <w:basedOn w:val="BodyText"/>
    <w:next w:val="BodyText"/>
    <w:rsid w:val="00CB5B73"/>
    <w:pPr>
      <w:spacing w:before="1440" w:line="240" w:lineRule="auto"/>
      <w:jc w:val="center"/>
    </w:pPr>
    <w:rPr>
      <w:szCs w:val="20"/>
    </w:rPr>
  </w:style>
  <w:style w:type="paragraph" w:customStyle="1" w:styleId="Font-SansSerif">
    <w:name w:val="Font - Sans Serif"/>
    <w:semiHidden/>
    <w:rsid w:val="00F75127"/>
    <w:rPr>
      <w:rFonts w:ascii="Arial" w:hAnsi="Arial" w:cs="Arial"/>
      <w:sz w:val="22"/>
      <w:szCs w:val="24"/>
      <w:lang w:eastAsia="en-AU"/>
    </w:rPr>
  </w:style>
  <w:style w:type="paragraph" w:styleId="BodyTextFirstIndent">
    <w:name w:val="Body Text First Indent"/>
    <w:basedOn w:val="BodyText"/>
    <w:semiHidden/>
    <w:rsid w:val="00ED4593"/>
    <w:pPr>
      <w:spacing w:after="120" w:line="240" w:lineRule="auto"/>
      <w:ind w:firstLine="210"/>
    </w:pPr>
    <w:rPr>
      <w:rFonts w:cs="Times New Roman"/>
    </w:rPr>
  </w:style>
  <w:style w:type="numbering" w:styleId="111111">
    <w:name w:val="Outline List 2"/>
    <w:basedOn w:val="NoList"/>
    <w:semiHidden/>
    <w:rsid w:val="00F75127"/>
    <w:pPr>
      <w:numPr>
        <w:numId w:val="4"/>
      </w:numPr>
    </w:pPr>
  </w:style>
  <w:style w:type="numbering" w:styleId="1ai">
    <w:name w:val="Outline List 1"/>
    <w:basedOn w:val="NoList"/>
    <w:semiHidden/>
    <w:rsid w:val="00F75127"/>
    <w:pPr>
      <w:numPr>
        <w:numId w:val="5"/>
      </w:numPr>
    </w:pPr>
  </w:style>
  <w:style w:type="numbering" w:styleId="ArticleSection">
    <w:name w:val="Outline List 3"/>
    <w:basedOn w:val="NoList"/>
    <w:semiHidden/>
    <w:rsid w:val="00F75127"/>
    <w:pPr>
      <w:numPr>
        <w:numId w:val="6"/>
      </w:numPr>
    </w:pPr>
  </w:style>
  <w:style w:type="paragraph" w:styleId="BlockText">
    <w:name w:val="Block Text"/>
    <w:basedOn w:val="Normal"/>
    <w:semiHidden/>
    <w:rsid w:val="000809BE"/>
    <w:pPr>
      <w:spacing w:after="120"/>
      <w:ind w:left="1440" w:right="1440"/>
    </w:pPr>
  </w:style>
  <w:style w:type="paragraph" w:styleId="BodyText2">
    <w:name w:val="Body Text 2"/>
    <w:basedOn w:val="Normal"/>
    <w:semiHidden/>
    <w:rsid w:val="000809BE"/>
    <w:pPr>
      <w:spacing w:after="120" w:line="480" w:lineRule="auto"/>
    </w:pPr>
  </w:style>
  <w:style w:type="paragraph" w:styleId="BodyText3">
    <w:name w:val="Body Text 3"/>
    <w:basedOn w:val="Normal"/>
    <w:semiHidden/>
    <w:rsid w:val="000809BE"/>
    <w:pPr>
      <w:spacing w:after="120"/>
    </w:pPr>
    <w:rPr>
      <w:sz w:val="16"/>
      <w:szCs w:val="16"/>
    </w:rPr>
  </w:style>
  <w:style w:type="paragraph" w:styleId="BodyTextIndent">
    <w:name w:val="Body Text Indent"/>
    <w:basedOn w:val="Normal"/>
    <w:semiHidden/>
    <w:rsid w:val="000809BE"/>
    <w:pPr>
      <w:spacing w:after="120"/>
      <w:ind w:left="360"/>
    </w:pPr>
  </w:style>
  <w:style w:type="paragraph" w:styleId="BodyTextFirstIndent2">
    <w:name w:val="Body Text First Indent 2"/>
    <w:basedOn w:val="BodyTextIndent"/>
    <w:semiHidden/>
    <w:rsid w:val="000809BE"/>
    <w:pPr>
      <w:ind w:firstLine="210"/>
    </w:pPr>
  </w:style>
  <w:style w:type="paragraph" w:styleId="BodyTextIndent2">
    <w:name w:val="Body Text Indent 2"/>
    <w:basedOn w:val="Normal"/>
    <w:semiHidden/>
    <w:rsid w:val="000809BE"/>
    <w:pPr>
      <w:spacing w:after="120" w:line="480" w:lineRule="auto"/>
      <w:ind w:left="360"/>
    </w:pPr>
  </w:style>
  <w:style w:type="paragraph" w:styleId="BodyTextIndent3">
    <w:name w:val="Body Text Indent 3"/>
    <w:basedOn w:val="Normal"/>
    <w:semiHidden/>
    <w:rsid w:val="000809BE"/>
    <w:pPr>
      <w:spacing w:after="120"/>
      <w:ind w:left="360"/>
    </w:pPr>
    <w:rPr>
      <w:sz w:val="16"/>
      <w:szCs w:val="16"/>
    </w:rPr>
  </w:style>
  <w:style w:type="paragraph" w:styleId="Closing">
    <w:name w:val="Closing"/>
    <w:basedOn w:val="Normal"/>
    <w:link w:val="ClosingChar"/>
    <w:semiHidden/>
    <w:rsid w:val="00F75127"/>
    <w:pPr>
      <w:ind w:left="4320"/>
    </w:pPr>
  </w:style>
  <w:style w:type="paragraph" w:styleId="Date">
    <w:name w:val="Date"/>
    <w:basedOn w:val="Normal"/>
    <w:next w:val="Normal"/>
    <w:link w:val="DateChar"/>
    <w:semiHidden/>
    <w:rsid w:val="00F75127"/>
  </w:style>
  <w:style w:type="paragraph" w:styleId="E-mailSignature">
    <w:name w:val="E-mail Signature"/>
    <w:basedOn w:val="Normal"/>
    <w:link w:val="E-mailSignatureChar"/>
    <w:semiHidden/>
    <w:rsid w:val="00F75127"/>
  </w:style>
  <w:style w:type="paragraph" w:styleId="EnvelopeAddress">
    <w:name w:val="envelope address"/>
    <w:basedOn w:val="Normal"/>
    <w:semiHidden/>
    <w:rsid w:val="00F75127"/>
    <w:pPr>
      <w:framePr w:w="7920" w:h="1980" w:hRule="exact" w:hSpace="180" w:wrap="auto" w:hAnchor="page" w:xAlign="center" w:yAlign="bottom"/>
      <w:ind w:left="2880"/>
    </w:pPr>
    <w:rPr>
      <w:rFonts w:cs="Arial"/>
    </w:rPr>
  </w:style>
  <w:style w:type="paragraph" w:styleId="EnvelopeReturn">
    <w:name w:val="envelope return"/>
    <w:basedOn w:val="Normal"/>
    <w:semiHidden/>
    <w:rsid w:val="00F75127"/>
    <w:rPr>
      <w:rFonts w:cs="Arial"/>
      <w:sz w:val="20"/>
      <w:szCs w:val="20"/>
    </w:rPr>
  </w:style>
  <w:style w:type="character" w:styleId="FollowedHyperlink">
    <w:name w:val="FollowedHyperlink"/>
    <w:basedOn w:val="DefaultParagraphFont"/>
    <w:semiHidden/>
    <w:rsid w:val="00F75127"/>
    <w:rPr>
      <w:color w:val="800080"/>
      <w:u w:val="single"/>
    </w:rPr>
  </w:style>
  <w:style w:type="character" w:styleId="HTMLAcronym">
    <w:name w:val="HTML Acronym"/>
    <w:basedOn w:val="DefaultParagraphFont"/>
    <w:semiHidden/>
    <w:rsid w:val="00F75127"/>
  </w:style>
  <w:style w:type="paragraph" w:styleId="HTMLAddress">
    <w:name w:val="HTML Address"/>
    <w:basedOn w:val="Normal"/>
    <w:link w:val="HTMLAddressChar"/>
    <w:semiHidden/>
    <w:rsid w:val="00F75127"/>
    <w:rPr>
      <w:i/>
      <w:iCs/>
    </w:rPr>
  </w:style>
  <w:style w:type="character" w:styleId="HTMLCite">
    <w:name w:val="HTML Cite"/>
    <w:basedOn w:val="DefaultParagraphFont"/>
    <w:semiHidden/>
    <w:rsid w:val="00F75127"/>
    <w:rPr>
      <w:i/>
      <w:iCs/>
    </w:rPr>
  </w:style>
  <w:style w:type="character" w:styleId="HTMLCode">
    <w:name w:val="HTML Code"/>
    <w:basedOn w:val="DefaultParagraphFont"/>
    <w:semiHidden/>
    <w:rsid w:val="00F75127"/>
    <w:rPr>
      <w:rFonts w:ascii="Courier New" w:hAnsi="Courier New" w:cs="Courier New"/>
      <w:sz w:val="20"/>
      <w:szCs w:val="20"/>
    </w:rPr>
  </w:style>
  <w:style w:type="character" w:styleId="HTMLDefinition">
    <w:name w:val="HTML Definition"/>
    <w:basedOn w:val="DefaultParagraphFont"/>
    <w:semiHidden/>
    <w:rsid w:val="00F75127"/>
    <w:rPr>
      <w:i/>
      <w:iCs/>
    </w:rPr>
  </w:style>
  <w:style w:type="character" w:styleId="HTMLKeyboard">
    <w:name w:val="HTML Keyboard"/>
    <w:basedOn w:val="DefaultParagraphFont"/>
    <w:semiHidden/>
    <w:rsid w:val="00F75127"/>
    <w:rPr>
      <w:rFonts w:ascii="Courier New" w:hAnsi="Courier New" w:cs="Courier New"/>
      <w:sz w:val="20"/>
      <w:szCs w:val="20"/>
    </w:rPr>
  </w:style>
  <w:style w:type="paragraph" w:styleId="HTMLPreformatted">
    <w:name w:val="HTML Preformatted"/>
    <w:basedOn w:val="Normal"/>
    <w:link w:val="HTMLPreformattedChar"/>
    <w:semiHidden/>
    <w:rsid w:val="00F75127"/>
    <w:rPr>
      <w:rFonts w:ascii="Courier New" w:hAnsi="Courier New" w:cs="Courier New"/>
      <w:sz w:val="20"/>
      <w:szCs w:val="20"/>
    </w:rPr>
  </w:style>
  <w:style w:type="character" w:styleId="HTMLSample">
    <w:name w:val="HTML Sample"/>
    <w:basedOn w:val="DefaultParagraphFont"/>
    <w:semiHidden/>
    <w:rsid w:val="00F75127"/>
    <w:rPr>
      <w:rFonts w:ascii="Courier New" w:hAnsi="Courier New" w:cs="Courier New"/>
    </w:rPr>
  </w:style>
  <w:style w:type="character" w:styleId="HTMLTypewriter">
    <w:name w:val="HTML Typewriter"/>
    <w:basedOn w:val="DefaultParagraphFont"/>
    <w:semiHidden/>
    <w:rsid w:val="00F75127"/>
    <w:rPr>
      <w:rFonts w:ascii="Courier New" w:hAnsi="Courier New" w:cs="Courier New"/>
      <w:sz w:val="20"/>
      <w:szCs w:val="20"/>
    </w:rPr>
  </w:style>
  <w:style w:type="character" w:styleId="HTMLVariable">
    <w:name w:val="HTML Variable"/>
    <w:basedOn w:val="DefaultParagraphFont"/>
    <w:semiHidden/>
    <w:rsid w:val="00F75127"/>
    <w:rPr>
      <w:i/>
      <w:iCs/>
    </w:rPr>
  </w:style>
  <w:style w:type="character" w:styleId="LineNumber">
    <w:name w:val="line number"/>
    <w:basedOn w:val="DefaultParagraphFont"/>
    <w:semiHidden/>
    <w:rsid w:val="00F75127"/>
  </w:style>
  <w:style w:type="paragraph" w:styleId="List2">
    <w:name w:val="List 2"/>
    <w:basedOn w:val="Normal"/>
    <w:semiHidden/>
    <w:rsid w:val="00F75127"/>
    <w:pPr>
      <w:ind w:left="720" w:hanging="360"/>
    </w:pPr>
  </w:style>
  <w:style w:type="paragraph" w:styleId="List3">
    <w:name w:val="List 3"/>
    <w:basedOn w:val="Normal"/>
    <w:semiHidden/>
    <w:rsid w:val="00F75127"/>
    <w:pPr>
      <w:ind w:left="1080" w:hanging="360"/>
    </w:pPr>
  </w:style>
  <w:style w:type="paragraph" w:styleId="List4">
    <w:name w:val="List 4"/>
    <w:basedOn w:val="Normal"/>
    <w:semiHidden/>
    <w:rsid w:val="00F75127"/>
    <w:pPr>
      <w:ind w:left="1440" w:hanging="360"/>
    </w:pPr>
  </w:style>
  <w:style w:type="paragraph" w:styleId="List5">
    <w:name w:val="List 5"/>
    <w:basedOn w:val="Normal"/>
    <w:semiHidden/>
    <w:rsid w:val="00F75127"/>
    <w:pPr>
      <w:ind w:left="1800" w:hanging="360"/>
    </w:pPr>
  </w:style>
  <w:style w:type="paragraph" w:styleId="ListBullet2">
    <w:name w:val="List Bullet 2"/>
    <w:basedOn w:val="Normal"/>
    <w:semiHidden/>
    <w:rsid w:val="00F75127"/>
    <w:pPr>
      <w:numPr>
        <w:numId w:val="10"/>
      </w:numPr>
    </w:pPr>
  </w:style>
  <w:style w:type="paragraph" w:styleId="ListBullet3">
    <w:name w:val="List Bullet 3"/>
    <w:basedOn w:val="Normal"/>
    <w:semiHidden/>
    <w:rsid w:val="00F75127"/>
    <w:pPr>
      <w:numPr>
        <w:numId w:val="11"/>
      </w:numPr>
    </w:pPr>
  </w:style>
  <w:style w:type="paragraph" w:styleId="ListBullet4">
    <w:name w:val="List Bullet 4"/>
    <w:basedOn w:val="Normal"/>
    <w:semiHidden/>
    <w:rsid w:val="00F75127"/>
    <w:pPr>
      <w:numPr>
        <w:numId w:val="12"/>
      </w:numPr>
    </w:pPr>
  </w:style>
  <w:style w:type="paragraph" w:styleId="ListBullet5">
    <w:name w:val="List Bullet 5"/>
    <w:basedOn w:val="Normal"/>
    <w:semiHidden/>
    <w:rsid w:val="00F75127"/>
    <w:pPr>
      <w:numPr>
        <w:numId w:val="13"/>
      </w:numPr>
    </w:pPr>
  </w:style>
  <w:style w:type="paragraph" w:styleId="ListContinue">
    <w:name w:val="List Continue"/>
    <w:basedOn w:val="Normal"/>
    <w:semiHidden/>
    <w:rsid w:val="00F75127"/>
    <w:pPr>
      <w:spacing w:after="120"/>
      <w:ind w:left="360"/>
    </w:pPr>
  </w:style>
  <w:style w:type="paragraph" w:styleId="ListContinue2">
    <w:name w:val="List Continue 2"/>
    <w:basedOn w:val="Normal"/>
    <w:semiHidden/>
    <w:rsid w:val="00F75127"/>
    <w:pPr>
      <w:spacing w:after="120"/>
      <w:ind w:left="720"/>
    </w:pPr>
  </w:style>
  <w:style w:type="paragraph" w:styleId="ListContinue3">
    <w:name w:val="List Continue 3"/>
    <w:basedOn w:val="Normal"/>
    <w:semiHidden/>
    <w:rsid w:val="00F75127"/>
    <w:pPr>
      <w:spacing w:after="120"/>
      <w:ind w:left="1080"/>
    </w:pPr>
  </w:style>
  <w:style w:type="paragraph" w:styleId="ListContinue4">
    <w:name w:val="List Continue 4"/>
    <w:basedOn w:val="Normal"/>
    <w:semiHidden/>
    <w:rsid w:val="00F75127"/>
    <w:pPr>
      <w:spacing w:after="120"/>
      <w:ind w:left="1440"/>
    </w:pPr>
  </w:style>
  <w:style w:type="paragraph" w:styleId="ListContinue5">
    <w:name w:val="List Continue 5"/>
    <w:basedOn w:val="Normal"/>
    <w:semiHidden/>
    <w:rsid w:val="00F75127"/>
    <w:pPr>
      <w:spacing w:after="120"/>
      <w:ind w:left="1800"/>
    </w:pPr>
  </w:style>
  <w:style w:type="paragraph" w:styleId="ListNumber">
    <w:name w:val="List Number"/>
    <w:basedOn w:val="BodyText"/>
    <w:rsid w:val="00F75127"/>
    <w:pPr>
      <w:numPr>
        <w:numId w:val="14"/>
      </w:numPr>
    </w:pPr>
  </w:style>
  <w:style w:type="paragraph" w:styleId="ListNumber2">
    <w:name w:val="List Number 2"/>
    <w:basedOn w:val="Normal"/>
    <w:semiHidden/>
    <w:rsid w:val="00F75127"/>
    <w:pPr>
      <w:numPr>
        <w:numId w:val="15"/>
      </w:numPr>
    </w:pPr>
  </w:style>
  <w:style w:type="paragraph" w:styleId="ListNumber3">
    <w:name w:val="List Number 3"/>
    <w:basedOn w:val="Normal"/>
    <w:semiHidden/>
    <w:rsid w:val="00F75127"/>
    <w:pPr>
      <w:numPr>
        <w:numId w:val="16"/>
      </w:numPr>
    </w:pPr>
  </w:style>
  <w:style w:type="paragraph" w:styleId="ListNumber4">
    <w:name w:val="List Number 4"/>
    <w:basedOn w:val="Normal"/>
    <w:semiHidden/>
    <w:rsid w:val="00F75127"/>
    <w:pPr>
      <w:numPr>
        <w:numId w:val="17"/>
      </w:numPr>
    </w:pPr>
  </w:style>
  <w:style w:type="paragraph" w:styleId="ListNumber5">
    <w:name w:val="List Number 5"/>
    <w:basedOn w:val="Normal"/>
    <w:semiHidden/>
    <w:rsid w:val="00F75127"/>
    <w:pPr>
      <w:numPr>
        <w:numId w:val="18"/>
      </w:numPr>
    </w:pPr>
  </w:style>
  <w:style w:type="paragraph" w:styleId="MessageHeader">
    <w:name w:val="Message Header"/>
    <w:basedOn w:val="Normal"/>
    <w:link w:val="MessageHeaderChar"/>
    <w:semiHidden/>
    <w:rsid w:val="00F75127"/>
    <w:pPr>
      <w:pBdr>
        <w:top w:val="single" w:sz="6" w:space="1" w:color="auto"/>
        <w:left w:val="single" w:sz="6" w:space="1" w:color="auto"/>
        <w:bottom w:val="single" w:sz="6" w:space="1" w:color="auto"/>
        <w:right w:val="single" w:sz="6" w:space="1" w:color="auto"/>
      </w:pBdr>
      <w:shd w:val="pct20" w:color="auto" w:fill="auto"/>
      <w:ind w:left="1080" w:hanging="1080"/>
    </w:pPr>
    <w:rPr>
      <w:rFonts w:cs="Arial"/>
    </w:rPr>
  </w:style>
  <w:style w:type="paragraph" w:styleId="NormalWeb">
    <w:name w:val="Normal (Web)"/>
    <w:basedOn w:val="Normal"/>
    <w:uiPriority w:val="99"/>
    <w:semiHidden/>
    <w:rsid w:val="00F75127"/>
  </w:style>
  <w:style w:type="paragraph" w:styleId="NormalIndent">
    <w:name w:val="Normal Indent"/>
    <w:basedOn w:val="Normal"/>
    <w:semiHidden/>
    <w:rsid w:val="00F75127"/>
    <w:pPr>
      <w:ind w:left="720"/>
    </w:pPr>
  </w:style>
  <w:style w:type="paragraph" w:styleId="NoteHeading">
    <w:name w:val="Note Heading"/>
    <w:basedOn w:val="Normal"/>
    <w:next w:val="Normal"/>
    <w:link w:val="NoteHeadingChar"/>
    <w:semiHidden/>
    <w:rsid w:val="00F75127"/>
  </w:style>
  <w:style w:type="paragraph" w:styleId="Salutation">
    <w:name w:val="Salutation"/>
    <w:basedOn w:val="Normal"/>
    <w:next w:val="Normal"/>
    <w:link w:val="SalutationChar"/>
    <w:semiHidden/>
    <w:rsid w:val="00F75127"/>
  </w:style>
  <w:style w:type="paragraph" w:styleId="Signature">
    <w:name w:val="Signature"/>
    <w:basedOn w:val="Normal"/>
    <w:link w:val="SignatureChar"/>
    <w:semiHidden/>
    <w:rsid w:val="00F75127"/>
    <w:pPr>
      <w:ind w:left="4320"/>
    </w:pPr>
  </w:style>
  <w:style w:type="table" w:styleId="Table3Deffects1">
    <w:name w:val="Table 3D effects 1"/>
    <w:basedOn w:val="TableNormal"/>
    <w:semiHidden/>
    <w:rsid w:val="00F75127"/>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F75127"/>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F75127"/>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F75127"/>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F75127"/>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F75127"/>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F75127"/>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F75127"/>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F75127"/>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F75127"/>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F75127"/>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F75127"/>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F75127"/>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F75127"/>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F75127"/>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F75127"/>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F75127"/>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semiHidden/>
    <w:rsid w:val="00F75127"/>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F75127"/>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F75127"/>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F75127"/>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F75127"/>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F75127"/>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F75127"/>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F75127"/>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F75127"/>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F75127"/>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F75127"/>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F75127"/>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F75127"/>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F75127"/>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F75127"/>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F75127"/>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F75127"/>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F75127"/>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F75127"/>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F75127"/>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F75127"/>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F75127"/>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F751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F75127"/>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F75127"/>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F75127"/>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Strong">
    <w:name w:val="Strong"/>
    <w:basedOn w:val="DefaultParagraphFont"/>
    <w:uiPriority w:val="22"/>
    <w:qFormat/>
    <w:rsid w:val="00F75127"/>
    <w:rPr>
      <w:b/>
      <w:bCs/>
    </w:rPr>
  </w:style>
  <w:style w:type="character" w:styleId="Emphasis">
    <w:name w:val="Emphasis"/>
    <w:basedOn w:val="DefaultParagraphFont"/>
    <w:rsid w:val="00F75127"/>
    <w:rPr>
      <w:rFonts w:ascii="Times New Roman" w:hAnsi="Times New Roman"/>
      <w:i/>
      <w:iCs/>
    </w:rPr>
  </w:style>
  <w:style w:type="paragraph" w:customStyle="1" w:styleId="ListBulletlevel2">
    <w:name w:val="List Bullet (level 2)"/>
    <w:basedOn w:val="ListBullet"/>
    <w:qFormat/>
    <w:rsid w:val="008829E1"/>
    <w:pPr>
      <w:numPr>
        <w:numId w:val="9"/>
      </w:numPr>
      <w:ind w:left="1080"/>
    </w:pPr>
  </w:style>
  <w:style w:type="paragraph" w:customStyle="1" w:styleId="Table-bullet">
    <w:name w:val="Table - bullet"/>
    <w:basedOn w:val="ListBullet"/>
    <w:rsid w:val="00F75127"/>
    <w:pPr>
      <w:numPr>
        <w:numId w:val="19"/>
      </w:numPr>
      <w:tabs>
        <w:tab w:val="left" w:pos="216"/>
      </w:tabs>
      <w:spacing w:line="240" w:lineRule="auto"/>
    </w:pPr>
    <w:rPr>
      <w:rFonts w:cs="Times New Roman"/>
      <w:sz w:val="20"/>
      <w:szCs w:val="20"/>
      <w:lang w:eastAsia="en-US"/>
    </w:rPr>
  </w:style>
  <w:style w:type="paragraph" w:customStyle="1" w:styleId="Table-headcentered">
    <w:name w:val="Table - head (centered)"/>
    <w:basedOn w:val="Font-Serif"/>
    <w:rsid w:val="00F75127"/>
    <w:pPr>
      <w:overflowPunct w:val="0"/>
      <w:autoSpaceDE w:val="0"/>
      <w:autoSpaceDN w:val="0"/>
      <w:adjustRightInd w:val="0"/>
      <w:jc w:val="center"/>
      <w:textAlignment w:val="baseline"/>
    </w:pPr>
    <w:rPr>
      <w:rFonts w:ascii="Times New Roman" w:hAnsi="Times New Roman"/>
      <w:b/>
      <w:sz w:val="20"/>
      <w:szCs w:val="20"/>
      <w:lang w:eastAsia="en-US"/>
    </w:rPr>
  </w:style>
  <w:style w:type="paragraph" w:customStyle="1" w:styleId="ORTableHeadleft">
    <w:name w:val="OR Table Head (left)"/>
    <w:basedOn w:val="Table-headcentered"/>
    <w:qFormat/>
    <w:rsid w:val="00071EF0"/>
    <w:pPr>
      <w:spacing w:before="40" w:after="40" w:line="259" w:lineRule="auto"/>
      <w:jc w:val="left"/>
    </w:pPr>
  </w:style>
  <w:style w:type="paragraph" w:customStyle="1" w:styleId="Table-textcentered">
    <w:name w:val="Table - text (centered)"/>
    <w:basedOn w:val="Font-Serif"/>
    <w:rsid w:val="00F75127"/>
    <w:pPr>
      <w:jc w:val="center"/>
    </w:pPr>
    <w:rPr>
      <w:rFonts w:ascii="Times New Roman" w:hAnsi="Times New Roman"/>
      <w:sz w:val="20"/>
      <w:szCs w:val="20"/>
      <w:lang w:eastAsia="en-US"/>
    </w:rPr>
  </w:style>
  <w:style w:type="paragraph" w:customStyle="1" w:styleId="ORTableTextleft">
    <w:name w:val="OR Table Text (left)"/>
    <w:basedOn w:val="Table-textcentered"/>
    <w:qFormat/>
    <w:rsid w:val="00E3215E"/>
    <w:pPr>
      <w:spacing w:before="40" w:after="40" w:line="259" w:lineRule="auto"/>
      <w:jc w:val="left"/>
    </w:pPr>
  </w:style>
  <w:style w:type="paragraph" w:customStyle="1" w:styleId="Table-headright">
    <w:name w:val="Table - head (right)"/>
    <w:basedOn w:val="Table-headcentered"/>
    <w:uiPriority w:val="99"/>
    <w:rsid w:val="00CC3961"/>
    <w:pPr>
      <w:spacing w:line="259" w:lineRule="auto"/>
      <w:jc w:val="right"/>
    </w:pPr>
    <w:rPr>
      <w:rFonts w:ascii="Times New Roman Bold" w:hAnsi="Times New Roman Bold"/>
    </w:rPr>
  </w:style>
  <w:style w:type="paragraph" w:customStyle="1" w:styleId="Table-textright">
    <w:name w:val="Table - text (right)"/>
    <w:basedOn w:val="Table-textcentered"/>
    <w:uiPriority w:val="99"/>
    <w:rsid w:val="00F75127"/>
    <w:pPr>
      <w:jc w:val="right"/>
    </w:pPr>
  </w:style>
  <w:style w:type="paragraph" w:customStyle="1" w:styleId="ORFigureCaption">
    <w:name w:val="OR Figure Caption"/>
    <w:basedOn w:val="Font-Serif"/>
    <w:next w:val="Normal"/>
    <w:uiPriority w:val="99"/>
    <w:qFormat/>
    <w:rsid w:val="00EE28E1"/>
    <w:pPr>
      <w:keepNext/>
      <w:spacing w:before="120" w:after="240" w:line="276" w:lineRule="auto"/>
    </w:pPr>
    <w:rPr>
      <w:rFonts w:ascii="Times New Roman Bold" w:hAnsi="Times New Roman Bold"/>
      <w:b/>
      <w:sz w:val="20"/>
    </w:rPr>
  </w:style>
  <w:style w:type="paragraph" w:customStyle="1" w:styleId="ORTableCaption">
    <w:name w:val="OR Table Caption"/>
    <w:basedOn w:val="Font-Serif"/>
    <w:next w:val="Normal"/>
    <w:uiPriority w:val="99"/>
    <w:qFormat/>
    <w:rsid w:val="00E93DB2"/>
    <w:pPr>
      <w:keepNext/>
      <w:spacing w:before="240" w:after="120" w:line="260" w:lineRule="atLeast"/>
    </w:pPr>
    <w:rPr>
      <w:rFonts w:ascii="Times New Roman Bold" w:hAnsi="Times New Roman Bold"/>
      <w:b/>
      <w:sz w:val="20"/>
    </w:rPr>
  </w:style>
  <w:style w:type="paragraph" w:customStyle="1" w:styleId="GraphicElementtable">
    <w:name w:val="Graphic Element (table)"/>
    <w:basedOn w:val="Font-Serif"/>
    <w:next w:val="BodyText"/>
    <w:rsid w:val="00F75127"/>
    <w:pPr>
      <w:spacing w:after="120"/>
      <w:jc w:val="center"/>
    </w:pPr>
    <w:rPr>
      <w:rFonts w:ascii="Times New Roman" w:hAnsi="Times New Roman"/>
    </w:rPr>
  </w:style>
  <w:style w:type="paragraph" w:customStyle="1" w:styleId="GraphicElementfigure">
    <w:name w:val="Graphic Element (figure)"/>
    <w:basedOn w:val="Font-Serif"/>
    <w:next w:val="BodyText"/>
    <w:uiPriority w:val="99"/>
    <w:qFormat/>
    <w:rsid w:val="002D0506"/>
    <w:pPr>
      <w:keepNext/>
      <w:spacing w:before="120" w:after="120"/>
    </w:pPr>
    <w:rPr>
      <w:rFonts w:ascii="Times New Roman" w:hAnsi="Times New Roman"/>
    </w:rPr>
  </w:style>
  <w:style w:type="paragraph" w:customStyle="1" w:styleId="GraphicElementphotoartwork">
    <w:name w:val="Graphic Element (photo/artwork)"/>
    <w:basedOn w:val="Font-Serif"/>
    <w:next w:val="Cutlinephoto"/>
    <w:rsid w:val="00F75127"/>
    <w:pPr>
      <w:keepNext/>
      <w:spacing w:before="240" w:after="120"/>
      <w:jc w:val="center"/>
    </w:pPr>
    <w:rPr>
      <w:rFonts w:ascii="Times New Roman" w:hAnsi="Times New Roman"/>
    </w:rPr>
  </w:style>
  <w:style w:type="paragraph" w:customStyle="1" w:styleId="Cutlinephoto">
    <w:name w:val="Cutline (photo)"/>
    <w:basedOn w:val="Font-Serif"/>
    <w:next w:val="BodyText"/>
    <w:uiPriority w:val="99"/>
    <w:rsid w:val="00F75127"/>
    <w:pPr>
      <w:tabs>
        <w:tab w:val="left" w:pos="1440"/>
      </w:tabs>
      <w:spacing w:before="120" w:after="240" w:line="260" w:lineRule="atLeast"/>
      <w:contextualSpacing/>
      <w:jc w:val="center"/>
    </w:pPr>
    <w:rPr>
      <w:rFonts w:ascii="Times New Roman" w:hAnsi="Times New Roman"/>
      <w:b/>
      <w:caps/>
      <w:sz w:val="20"/>
    </w:rPr>
  </w:style>
  <w:style w:type="paragraph" w:customStyle="1" w:styleId="Attachment-head">
    <w:name w:val="Attachment - head"/>
    <w:basedOn w:val="TOC-title"/>
    <w:rsid w:val="00F75127"/>
    <w:pPr>
      <w:pBdr>
        <w:bottom w:val="none" w:sz="0" w:space="0" w:color="auto"/>
      </w:pBdr>
      <w:spacing w:before="1920"/>
    </w:pPr>
  </w:style>
  <w:style w:type="paragraph" w:customStyle="1" w:styleId="Attachment-title">
    <w:name w:val="Attachment - title"/>
    <w:basedOn w:val="Attachment-head"/>
    <w:rsid w:val="00F75127"/>
    <w:pPr>
      <w:spacing w:before="240" w:after="0"/>
    </w:pPr>
    <w:rPr>
      <w:caps w:val="0"/>
      <w:sz w:val="24"/>
    </w:rPr>
  </w:style>
  <w:style w:type="character" w:customStyle="1" w:styleId="ClosingChar">
    <w:name w:val="Closing Char"/>
    <w:basedOn w:val="DefaultParagraphFont"/>
    <w:link w:val="Closing"/>
    <w:semiHidden/>
    <w:rsid w:val="00F75127"/>
    <w:rPr>
      <w:rFonts w:ascii="Arial" w:hAnsi="Arial"/>
      <w:sz w:val="22"/>
      <w:szCs w:val="24"/>
      <w:lang w:eastAsia="en-AU"/>
    </w:rPr>
  </w:style>
  <w:style w:type="character" w:customStyle="1" w:styleId="CommentTextChar">
    <w:name w:val="Comment Text Char"/>
    <w:basedOn w:val="DefaultParagraphFont"/>
    <w:link w:val="CommentText"/>
    <w:uiPriority w:val="99"/>
    <w:rsid w:val="00F75127"/>
    <w:rPr>
      <w:rFonts w:ascii="Arial" w:hAnsi="Arial"/>
      <w:lang w:eastAsia="en-AU"/>
    </w:rPr>
  </w:style>
  <w:style w:type="character" w:customStyle="1" w:styleId="CommentSubjectChar">
    <w:name w:val="Comment Subject Char"/>
    <w:basedOn w:val="CommentTextChar"/>
    <w:link w:val="CommentSubject"/>
    <w:semiHidden/>
    <w:rsid w:val="00F75127"/>
    <w:rPr>
      <w:rFonts w:ascii="Arial" w:hAnsi="Arial"/>
      <w:b/>
      <w:bCs/>
      <w:lang w:eastAsia="en-AU"/>
    </w:rPr>
  </w:style>
  <w:style w:type="character" w:customStyle="1" w:styleId="DateChar">
    <w:name w:val="Date Char"/>
    <w:basedOn w:val="DefaultParagraphFont"/>
    <w:link w:val="Date"/>
    <w:semiHidden/>
    <w:rsid w:val="00F75127"/>
    <w:rPr>
      <w:rFonts w:ascii="Arial" w:hAnsi="Arial"/>
      <w:sz w:val="22"/>
      <w:szCs w:val="24"/>
      <w:lang w:eastAsia="en-AU"/>
    </w:rPr>
  </w:style>
  <w:style w:type="character" w:customStyle="1" w:styleId="DocumentMapChar">
    <w:name w:val="Document Map Char"/>
    <w:basedOn w:val="DefaultParagraphFont"/>
    <w:link w:val="DocumentMap"/>
    <w:semiHidden/>
    <w:rsid w:val="00F75127"/>
    <w:rPr>
      <w:rFonts w:ascii="Tahoma" w:hAnsi="Tahoma" w:cs="Tahoma"/>
      <w:shd w:val="clear" w:color="auto" w:fill="000080"/>
      <w:lang w:eastAsia="en-AU"/>
    </w:rPr>
  </w:style>
  <w:style w:type="character" w:customStyle="1" w:styleId="E-mailSignatureChar">
    <w:name w:val="E-mail Signature Char"/>
    <w:basedOn w:val="DefaultParagraphFont"/>
    <w:link w:val="E-mailSignature"/>
    <w:semiHidden/>
    <w:rsid w:val="00F75127"/>
    <w:rPr>
      <w:rFonts w:ascii="Arial" w:hAnsi="Arial"/>
      <w:sz w:val="22"/>
      <w:szCs w:val="24"/>
      <w:lang w:eastAsia="en-AU"/>
    </w:rPr>
  </w:style>
  <w:style w:type="character" w:customStyle="1" w:styleId="EndnoteTextChar">
    <w:name w:val="Endnote Text Char"/>
    <w:basedOn w:val="DefaultParagraphFont"/>
    <w:link w:val="EndnoteText"/>
    <w:semiHidden/>
    <w:rsid w:val="00F75127"/>
    <w:rPr>
      <w:rFonts w:ascii="Arial" w:hAnsi="Arial"/>
      <w:lang w:eastAsia="en-AU"/>
    </w:rPr>
  </w:style>
  <w:style w:type="character" w:customStyle="1" w:styleId="FooterChar">
    <w:name w:val="Footer Char"/>
    <w:basedOn w:val="DefaultParagraphFont"/>
    <w:link w:val="Footer"/>
    <w:semiHidden/>
    <w:rsid w:val="006F76BF"/>
    <w:rPr>
      <w:sz w:val="24"/>
      <w:szCs w:val="24"/>
      <w:lang w:eastAsia="en-AU"/>
    </w:rPr>
  </w:style>
  <w:style w:type="character" w:customStyle="1" w:styleId="FootnoteTextChar">
    <w:name w:val="Footnote Text Char"/>
    <w:basedOn w:val="DefaultParagraphFont"/>
    <w:link w:val="FootnoteText"/>
    <w:semiHidden/>
    <w:rsid w:val="00F75127"/>
    <w:rPr>
      <w:rFonts w:ascii="Arial" w:hAnsi="Arial"/>
      <w:lang w:eastAsia="en-AU"/>
    </w:rPr>
  </w:style>
  <w:style w:type="character" w:customStyle="1" w:styleId="HeaderChar">
    <w:name w:val="Header Char"/>
    <w:basedOn w:val="DefaultParagraphFont"/>
    <w:link w:val="Header"/>
    <w:semiHidden/>
    <w:rsid w:val="008F3A00"/>
    <w:rPr>
      <w:sz w:val="16"/>
      <w:szCs w:val="24"/>
      <w:lang w:eastAsia="en-AU"/>
    </w:rPr>
  </w:style>
  <w:style w:type="character" w:customStyle="1" w:styleId="HTMLAddressChar">
    <w:name w:val="HTML Address Char"/>
    <w:basedOn w:val="DefaultParagraphFont"/>
    <w:link w:val="HTMLAddress"/>
    <w:semiHidden/>
    <w:rsid w:val="00F75127"/>
    <w:rPr>
      <w:rFonts w:ascii="Arial" w:hAnsi="Arial"/>
      <w:i/>
      <w:iCs/>
      <w:sz w:val="22"/>
      <w:szCs w:val="24"/>
      <w:lang w:eastAsia="en-AU"/>
    </w:rPr>
  </w:style>
  <w:style w:type="character" w:customStyle="1" w:styleId="HTMLPreformattedChar">
    <w:name w:val="HTML Preformatted Char"/>
    <w:basedOn w:val="DefaultParagraphFont"/>
    <w:link w:val="HTMLPreformatted"/>
    <w:semiHidden/>
    <w:rsid w:val="00F75127"/>
    <w:rPr>
      <w:rFonts w:ascii="Courier New" w:hAnsi="Courier New" w:cs="Courier New"/>
      <w:lang w:eastAsia="en-AU"/>
    </w:rPr>
  </w:style>
  <w:style w:type="character" w:customStyle="1" w:styleId="MacroTextChar">
    <w:name w:val="Macro Text Char"/>
    <w:basedOn w:val="DefaultParagraphFont"/>
    <w:link w:val="MacroText"/>
    <w:semiHidden/>
    <w:rsid w:val="00F75127"/>
    <w:rPr>
      <w:rFonts w:ascii="Courier New" w:hAnsi="Courier New" w:cs="Courier New"/>
      <w:lang w:eastAsia="en-AU"/>
    </w:rPr>
  </w:style>
  <w:style w:type="character" w:customStyle="1" w:styleId="MessageHeaderChar">
    <w:name w:val="Message Header Char"/>
    <w:basedOn w:val="DefaultParagraphFont"/>
    <w:link w:val="MessageHeader"/>
    <w:semiHidden/>
    <w:rsid w:val="00F75127"/>
    <w:rPr>
      <w:rFonts w:ascii="Arial" w:hAnsi="Arial" w:cs="Arial"/>
      <w:sz w:val="22"/>
      <w:szCs w:val="24"/>
      <w:shd w:val="pct20" w:color="auto" w:fill="auto"/>
      <w:lang w:eastAsia="en-AU"/>
    </w:rPr>
  </w:style>
  <w:style w:type="character" w:customStyle="1" w:styleId="NoteHeadingChar">
    <w:name w:val="Note Heading Char"/>
    <w:basedOn w:val="DefaultParagraphFont"/>
    <w:link w:val="NoteHeading"/>
    <w:semiHidden/>
    <w:rsid w:val="00F75127"/>
    <w:rPr>
      <w:rFonts w:ascii="Arial" w:hAnsi="Arial"/>
      <w:sz w:val="22"/>
      <w:szCs w:val="24"/>
      <w:lang w:eastAsia="en-AU"/>
    </w:rPr>
  </w:style>
  <w:style w:type="character" w:customStyle="1" w:styleId="PlainTextChar">
    <w:name w:val="Plain Text Char"/>
    <w:basedOn w:val="DefaultParagraphFont"/>
    <w:link w:val="PlainText"/>
    <w:semiHidden/>
    <w:rsid w:val="00F75127"/>
    <w:rPr>
      <w:rFonts w:ascii="Courier New" w:hAnsi="Courier New" w:cs="Courier New"/>
    </w:rPr>
  </w:style>
  <w:style w:type="character" w:customStyle="1" w:styleId="SalutationChar">
    <w:name w:val="Salutation Char"/>
    <w:basedOn w:val="DefaultParagraphFont"/>
    <w:link w:val="Salutation"/>
    <w:semiHidden/>
    <w:rsid w:val="00F75127"/>
    <w:rPr>
      <w:rFonts w:ascii="Arial" w:hAnsi="Arial"/>
      <w:sz w:val="22"/>
      <w:szCs w:val="24"/>
      <w:lang w:eastAsia="en-AU"/>
    </w:rPr>
  </w:style>
  <w:style w:type="character" w:customStyle="1" w:styleId="SignatureChar">
    <w:name w:val="Signature Char"/>
    <w:basedOn w:val="DefaultParagraphFont"/>
    <w:link w:val="Signature"/>
    <w:semiHidden/>
    <w:rsid w:val="00F75127"/>
    <w:rPr>
      <w:rFonts w:ascii="Arial" w:hAnsi="Arial"/>
      <w:sz w:val="22"/>
      <w:szCs w:val="24"/>
      <w:lang w:eastAsia="en-AU"/>
    </w:rPr>
  </w:style>
  <w:style w:type="character" w:customStyle="1" w:styleId="Superscript">
    <w:name w:val="Superscript"/>
    <w:basedOn w:val="DefaultParagraphFont"/>
    <w:uiPriority w:val="1"/>
    <w:rsid w:val="00F75127"/>
    <w:rPr>
      <w:rFonts w:ascii="Book Antiqua" w:eastAsia="Times New Roman" w:hAnsi="Book Antiqua" w:cs="Arial"/>
      <w:sz w:val="24"/>
      <w:szCs w:val="24"/>
      <w:vertAlign w:val="superscript"/>
      <w:lang w:eastAsia="en-AU"/>
    </w:rPr>
  </w:style>
  <w:style w:type="paragraph" w:customStyle="1" w:styleId="TitlePg-addressline">
    <w:name w:val="Title Pg - address line"/>
    <w:basedOn w:val="Font-Serif"/>
    <w:uiPriority w:val="99"/>
    <w:qFormat/>
    <w:rsid w:val="00F75127"/>
    <w:pPr>
      <w:spacing w:before="120" w:after="480"/>
      <w:contextualSpacing/>
    </w:pPr>
    <w:rPr>
      <w:rFonts w:ascii="Times New Roman" w:hAnsi="Times New Roman"/>
    </w:rPr>
  </w:style>
  <w:style w:type="paragraph" w:customStyle="1" w:styleId="TitlePg-date">
    <w:name w:val="Title Pg - date"/>
    <w:basedOn w:val="Font-Serif"/>
    <w:next w:val="Normal"/>
    <w:uiPriority w:val="99"/>
    <w:qFormat/>
    <w:rsid w:val="001963F3"/>
    <w:pPr>
      <w:spacing w:before="240" w:after="2400"/>
    </w:pPr>
    <w:rPr>
      <w:rFonts w:ascii="Times New Roman" w:hAnsi="Times New Roman"/>
      <w:b/>
      <w:sz w:val="28"/>
    </w:rPr>
  </w:style>
  <w:style w:type="paragraph" w:customStyle="1" w:styleId="TitlePg-preparedforby">
    <w:name w:val="Title Pg - prepared for/by"/>
    <w:basedOn w:val="Font-Serif"/>
    <w:uiPriority w:val="99"/>
    <w:qFormat/>
    <w:rsid w:val="00F75127"/>
    <w:pPr>
      <w:spacing w:before="720"/>
    </w:pPr>
    <w:rPr>
      <w:rFonts w:ascii="Times New Roman" w:hAnsi="Times New Roman"/>
      <w:b/>
    </w:rPr>
  </w:style>
  <w:style w:type="paragraph" w:customStyle="1" w:styleId="ORReportSubtitle">
    <w:name w:val="OR Report Subtitle"/>
    <w:basedOn w:val="Font-Serif"/>
    <w:uiPriority w:val="99"/>
    <w:qFormat/>
    <w:rsid w:val="001963F3"/>
    <w:pPr>
      <w:spacing w:before="360" w:line="360" w:lineRule="auto"/>
      <w:contextualSpacing/>
    </w:pPr>
    <w:rPr>
      <w:rFonts w:ascii="Times New Roman" w:hAnsi="Times New Roman"/>
      <w:b/>
      <w:sz w:val="36"/>
    </w:rPr>
  </w:style>
  <w:style w:type="paragraph" w:customStyle="1" w:styleId="ORReportTitle">
    <w:name w:val="OR Report Title"/>
    <w:basedOn w:val="Font-Serif"/>
    <w:uiPriority w:val="99"/>
    <w:rsid w:val="00F75127"/>
    <w:pPr>
      <w:pBdr>
        <w:bottom w:val="single" w:sz="4" w:space="1" w:color="auto"/>
      </w:pBdr>
      <w:spacing w:before="360" w:line="360" w:lineRule="auto"/>
      <w:contextualSpacing/>
    </w:pPr>
    <w:rPr>
      <w:rFonts w:ascii="Times New Roman" w:hAnsi="Times New Roman"/>
      <w:b/>
      <w:sz w:val="52"/>
    </w:rPr>
  </w:style>
  <w:style w:type="character" w:styleId="Hyperlink">
    <w:name w:val="Hyperlink"/>
    <w:basedOn w:val="DefaultParagraphFont"/>
    <w:uiPriority w:val="99"/>
    <w:unhideWhenUsed/>
    <w:rsid w:val="00371BF7"/>
    <w:rPr>
      <w:color w:val="0000FF" w:themeColor="hyperlink"/>
      <w:u w:val="single"/>
    </w:rPr>
  </w:style>
  <w:style w:type="paragraph" w:styleId="TOCHeading">
    <w:name w:val="TOC Heading"/>
    <w:basedOn w:val="Heading1"/>
    <w:next w:val="Normal"/>
    <w:uiPriority w:val="39"/>
    <w:unhideWhenUsed/>
    <w:rsid w:val="004F17D3"/>
    <w:pPr>
      <w:keepLines/>
      <w:numPr>
        <w:numId w:val="0"/>
      </w:numPr>
      <w:pBdr>
        <w:bottom w:val="none" w:sz="0" w:space="0" w:color="auto"/>
      </w:pBdr>
      <w:spacing w:before="240" w:after="0" w:line="259" w:lineRule="auto"/>
      <w:outlineLvl w:val="9"/>
    </w:pPr>
    <w:rPr>
      <w:rFonts w:asciiTheme="majorHAnsi" w:eastAsiaTheme="majorEastAsia" w:hAnsiTheme="majorHAnsi" w:cstheme="majorBidi"/>
      <w:b w:val="0"/>
      <w:bCs w:val="0"/>
      <w:caps w:val="0"/>
      <w:color w:val="365F91" w:themeColor="accent1" w:themeShade="BF"/>
      <w:sz w:val="32"/>
      <w:lang w:eastAsia="en-US"/>
    </w:rPr>
  </w:style>
  <w:style w:type="paragraph" w:styleId="ListParagraph">
    <w:name w:val="List Paragraph"/>
    <w:basedOn w:val="Normal"/>
    <w:uiPriority w:val="34"/>
    <w:qFormat/>
    <w:rsid w:val="000834BC"/>
    <w:pPr>
      <w:ind w:left="720"/>
      <w:contextualSpacing/>
    </w:pPr>
  </w:style>
  <w:style w:type="paragraph" w:customStyle="1" w:styleId="ORTFACaptions">
    <w:name w:val="OR T/F/A Captions"/>
    <w:basedOn w:val="Heading1"/>
    <w:link w:val="ORTFACaptionsChar"/>
    <w:rsid w:val="002169B9"/>
    <w:pPr>
      <w:numPr>
        <w:numId w:val="0"/>
      </w:numPr>
      <w:pBdr>
        <w:bottom w:val="none" w:sz="0" w:space="0" w:color="auto"/>
      </w:pBdr>
      <w:tabs>
        <w:tab w:val="left" w:pos="3510"/>
        <w:tab w:val="left" w:pos="3600"/>
      </w:tabs>
      <w:spacing w:before="1920" w:after="120"/>
      <w:ind w:right="288"/>
    </w:pPr>
    <w:rPr>
      <w:rFonts w:ascii="Times New Roman Bold" w:hAnsi="Times New Roman Bold"/>
      <w:sz w:val="22"/>
    </w:rPr>
  </w:style>
  <w:style w:type="character" w:customStyle="1" w:styleId="ORTFACaptionsChar">
    <w:name w:val="OR T/F/A Captions Char"/>
    <w:basedOn w:val="DefaultParagraphFont"/>
    <w:link w:val="ORTFACaptions"/>
    <w:rsid w:val="002169B9"/>
    <w:rPr>
      <w:rFonts w:ascii="Times New Roman Bold" w:hAnsi="Times New Roman Bold" w:cs="Arial"/>
      <w:b/>
      <w:bCs/>
      <w:caps/>
      <w:sz w:val="22"/>
      <w:szCs w:val="32"/>
      <w:lang w:eastAsia="en-AU"/>
    </w:rPr>
  </w:style>
  <w:style w:type="paragraph" w:customStyle="1" w:styleId="ORPreparedTable">
    <w:name w:val="OR Prepared Table"/>
    <w:basedOn w:val="Normal"/>
    <w:uiPriority w:val="99"/>
    <w:qFormat/>
    <w:rsid w:val="00A14374"/>
    <w:pPr>
      <w:spacing w:before="0" w:after="0"/>
    </w:pPr>
  </w:style>
  <w:style w:type="paragraph" w:customStyle="1" w:styleId="TableNumbers">
    <w:name w:val="Table Numbers"/>
    <w:basedOn w:val="BodyText"/>
    <w:uiPriority w:val="99"/>
    <w:qFormat/>
    <w:rsid w:val="004B6989"/>
    <w:pPr>
      <w:spacing w:before="40" w:after="40" w:line="259" w:lineRule="auto"/>
      <w:ind w:right="288"/>
      <w:jc w:val="right"/>
    </w:pPr>
    <w:rPr>
      <w:sz w:val="20"/>
    </w:rPr>
  </w:style>
  <w:style w:type="paragraph" w:customStyle="1" w:styleId="ORAppendixTitlePage">
    <w:name w:val="OR Appendix Title Page"/>
    <w:basedOn w:val="Caption"/>
    <w:next w:val="Normal"/>
    <w:uiPriority w:val="99"/>
    <w:qFormat/>
    <w:rsid w:val="003A0890"/>
    <w:pPr>
      <w:spacing w:before="1920"/>
      <w:contextualSpacing w:val="0"/>
      <w:jc w:val="left"/>
    </w:pPr>
    <w:rPr>
      <w:rFonts w:ascii="Times New Roman Bold" w:hAnsi="Times New Roman Bold"/>
      <w:caps w:val="0"/>
      <w:sz w:val="24"/>
      <w:szCs w:val="24"/>
    </w:rPr>
  </w:style>
  <w:style w:type="paragraph" w:customStyle="1" w:styleId="AcronymAbbrevList">
    <w:name w:val="AcronymAbbrev List"/>
    <w:basedOn w:val="BodyText"/>
    <w:uiPriority w:val="99"/>
    <w:rsid w:val="00285E30"/>
    <w:pPr>
      <w:tabs>
        <w:tab w:val="left" w:pos="1152"/>
      </w:tabs>
    </w:pPr>
  </w:style>
  <w:style w:type="paragraph" w:customStyle="1" w:styleId="NEWORTFA">
    <w:name w:val="NEW OR T/F/A"/>
    <w:basedOn w:val="Heading1"/>
    <w:uiPriority w:val="99"/>
    <w:qFormat/>
    <w:rsid w:val="009D2537"/>
    <w:pPr>
      <w:numPr>
        <w:numId w:val="0"/>
      </w:numPr>
      <w:pBdr>
        <w:bottom w:val="none" w:sz="0" w:space="0" w:color="auto"/>
      </w:pBdr>
      <w:spacing w:before="1920" w:after="120"/>
      <w:ind w:right="288"/>
    </w:pPr>
    <w:rPr>
      <w:rFonts w:ascii="Times New Roman Bold" w:hAnsi="Times New Roman Bold"/>
      <w:sz w:val="22"/>
    </w:rPr>
  </w:style>
  <w:style w:type="character" w:styleId="UnresolvedMention">
    <w:name w:val="Unresolved Mention"/>
    <w:basedOn w:val="DefaultParagraphFont"/>
    <w:uiPriority w:val="99"/>
    <w:semiHidden/>
    <w:unhideWhenUsed/>
    <w:rsid w:val="006F494B"/>
    <w:rPr>
      <w:color w:val="605E5C"/>
      <w:shd w:val="clear" w:color="auto" w:fill="E1DFDD"/>
    </w:rPr>
  </w:style>
  <w:style w:type="character" w:customStyle="1" w:styleId="Heading2Char">
    <w:name w:val="Heading 2 Char"/>
    <w:basedOn w:val="DefaultParagraphFont"/>
    <w:link w:val="Heading2"/>
    <w:uiPriority w:val="9"/>
    <w:rsid w:val="00532191"/>
    <w:rPr>
      <w:rFonts w:cs="Arial"/>
      <w:b/>
      <w:iCs/>
      <w:sz w:val="26"/>
      <w:szCs w:val="28"/>
      <w:lang w:eastAsia="en-AU"/>
    </w:rPr>
  </w:style>
  <w:style w:type="table" w:styleId="GridTable1Light">
    <w:name w:val="Grid Table 1 Light"/>
    <w:basedOn w:val="TableNormal"/>
    <w:uiPriority w:val="46"/>
    <w:rsid w:val="00EE573F"/>
    <w:rPr>
      <w:rFonts w:asciiTheme="minorHAnsi" w:eastAsiaTheme="minorHAnsi" w:hAnsiTheme="minorHAnsi" w:cstheme="minorBid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BodyTextChar">
    <w:name w:val="Body Text Char"/>
    <w:basedOn w:val="DefaultParagraphFont"/>
    <w:link w:val="BodyText"/>
    <w:rsid w:val="00AF567B"/>
    <w:rPr>
      <w:rFonts w:cs="Arial"/>
      <w:sz w:val="24"/>
      <w:szCs w:val="24"/>
      <w:lang w:eastAsia="en-AU"/>
    </w:rPr>
  </w:style>
  <w:style w:type="paragraph" w:styleId="Revision">
    <w:name w:val="Revision"/>
    <w:hidden/>
    <w:uiPriority w:val="99"/>
    <w:semiHidden/>
    <w:rsid w:val="007A2A6C"/>
    <w:rPr>
      <w:sz w:val="24"/>
      <w:szCs w:val="24"/>
      <w:lang w:eastAsia="en-AU"/>
    </w:rPr>
  </w:style>
  <w:style w:type="character" w:styleId="PlaceholderText">
    <w:name w:val="Placeholder Text"/>
    <w:basedOn w:val="DefaultParagraphFont"/>
    <w:uiPriority w:val="99"/>
    <w:semiHidden/>
    <w:rsid w:val="00F42A48"/>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7246">
      <w:bodyDiv w:val="1"/>
      <w:marLeft w:val="0"/>
      <w:marRight w:val="0"/>
      <w:marTop w:val="0"/>
      <w:marBottom w:val="0"/>
      <w:divBdr>
        <w:top w:val="none" w:sz="0" w:space="0" w:color="auto"/>
        <w:left w:val="none" w:sz="0" w:space="0" w:color="auto"/>
        <w:bottom w:val="none" w:sz="0" w:space="0" w:color="auto"/>
        <w:right w:val="none" w:sz="0" w:space="0" w:color="auto"/>
      </w:divBdr>
    </w:div>
    <w:div w:id="127434304">
      <w:bodyDiv w:val="1"/>
      <w:marLeft w:val="0"/>
      <w:marRight w:val="0"/>
      <w:marTop w:val="0"/>
      <w:marBottom w:val="0"/>
      <w:divBdr>
        <w:top w:val="none" w:sz="0" w:space="0" w:color="auto"/>
        <w:left w:val="none" w:sz="0" w:space="0" w:color="auto"/>
        <w:bottom w:val="none" w:sz="0" w:space="0" w:color="auto"/>
        <w:right w:val="none" w:sz="0" w:space="0" w:color="auto"/>
      </w:divBdr>
      <w:divsChild>
        <w:div w:id="2086611687">
          <w:marLeft w:val="0"/>
          <w:marRight w:val="0"/>
          <w:marTop w:val="0"/>
          <w:marBottom w:val="0"/>
          <w:divBdr>
            <w:top w:val="none" w:sz="0" w:space="0" w:color="auto"/>
            <w:left w:val="none" w:sz="0" w:space="0" w:color="auto"/>
            <w:bottom w:val="none" w:sz="0" w:space="0" w:color="auto"/>
            <w:right w:val="none" w:sz="0" w:space="0" w:color="auto"/>
          </w:divBdr>
          <w:divsChild>
            <w:div w:id="1396508178">
              <w:marLeft w:val="0"/>
              <w:marRight w:val="0"/>
              <w:marTop w:val="0"/>
              <w:marBottom w:val="0"/>
              <w:divBdr>
                <w:top w:val="none" w:sz="0" w:space="0" w:color="auto"/>
                <w:left w:val="none" w:sz="0" w:space="0" w:color="auto"/>
                <w:bottom w:val="none" w:sz="0" w:space="0" w:color="auto"/>
                <w:right w:val="none" w:sz="0" w:space="0" w:color="auto"/>
              </w:divBdr>
              <w:divsChild>
                <w:div w:id="1026055473">
                  <w:marLeft w:val="0"/>
                  <w:marRight w:val="0"/>
                  <w:marTop w:val="0"/>
                  <w:marBottom w:val="0"/>
                  <w:divBdr>
                    <w:top w:val="none" w:sz="0" w:space="0" w:color="auto"/>
                    <w:left w:val="none" w:sz="0" w:space="0" w:color="auto"/>
                    <w:bottom w:val="none" w:sz="0" w:space="0" w:color="auto"/>
                    <w:right w:val="none" w:sz="0" w:space="0" w:color="auto"/>
                  </w:divBdr>
                  <w:divsChild>
                    <w:div w:id="499347966">
                      <w:marLeft w:val="0"/>
                      <w:marRight w:val="0"/>
                      <w:marTop w:val="0"/>
                      <w:marBottom w:val="0"/>
                      <w:divBdr>
                        <w:top w:val="none" w:sz="0" w:space="0" w:color="auto"/>
                        <w:left w:val="none" w:sz="0" w:space="0" w:color="auto"/>
                        <w:bottom w:val="none" w:sz="0" w:space="0" w:color="auto"/>
                        <w:right w:val="none" w:sz="0" w:space="0" w:color="auto"/>
                      </w:divBdr>
                      <w:divsChild>
                        <w:div w:id="349376644">
                          <w:marLeft w:val="0"/>
                          <w:marRight w:val="0"/>
                          <w:marTop w:val="0"/>
                          <w:marBottom w:val="0"/>
                          <w:divBdr>
                            <w:top w:val="none" w:sz="0" w:space="0" w:color="auto"/>
                            <w:left w:val="none" w:sz="0" w:space="0" w:color="auto"/>
                            <w:bottom w:val="none" w:sz="0" w:space="0" w:color="auto"/>
                            <w:right w:val="none" w:sz="0" w:space="0" w:color="auto"/>
                          </w:divBdr>
                          <w:divsChild>
                            <w:div w:id="24006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6616091">
      <w:bodyDiv w:val="1"/>
      <w:marLeft w:val="0"/>
      <w:marRight w:val="0"/>
      <w:marTop w:val="0"/>
      <w:marBottom w:val="0"/>
      <w:divBdr>
        <w:top w:val="none" w:sz="0" w:space="0" w:color="auto"/>
        <w:left w:val="none" w:sz="0" w:space="0" w:color="auto"/>
        <w:bottom w:val="none" w:sz="0" w:space="0" w:color="auto"/>
        <w:right w:val="none" w:sz="0" w:space="0" w:color="auto"/>
      </w:divBdr>
    </w:div>
    <w:div w:id="357779828">
      <w:bodyDiv w:val="1"/>
      <w:marLeft w:val="0"/>
      <w:marRight w:val="0"/>
      <w:marTop w:val="0"/>
      <w:marBottom w:val="0"/>
      <w:divBdr>
        <w:top w:val="none" w:sz="0" w:space="0" w:color="auto"/>
        <w:left w:val="none" w:sz="0" w:space="0" w:color="auto"/>
        <w:bottom w:val="none" w:sz="0" w:space="0" w:color="auto"/>
        <w:right w:val="none" w:sz="0" w:space="0" w:color="auto"/>
      </w:divBdr>
      <w:divsChild>
        <w:div w:id="1782647022">
          <w:marLeft w:val="0"/>
          <w:marRight w:val="0"/>
          <w:marTop w:val="0"/>
          <w:marBottom w:val="0"/>
          <w:divBdr>
            <w:top w:val="none" w:sz="0" w:space="0" w:color="auto"/>
            <w:left w:val="none" w:sz="0" w:space="0" w:color="auto"/>
            <w:bottom w:val="none" w:sz="0" w:space="0" w:color="auto"/>
            <w:right w:val="none" w:sz="0" w:space="0" w:color="auto"/>
          </w:divBdr>
          <w:divsChild>
            <w:div w:id="790246810">
              <w:marLeft w:val="0"/>
              <w:marRight w:val="0"/>
              <w:marTop w:val="0"/>
              <w:marBottom w:val="0"/>
              <w:divBdr>
                <w:top w:val="none" w:sz="0" w:space="0" w:color="auto"/>
                <w:left w:val="none" w:sz="0" w:space="0" w:color="auto"/>
                <w:bottom w:val="none" w:sz="0" w:space="0" w:color="auto"/>
                <w:right w:val="none" w:sz="0" w:space="0" w:color="auto"/>
              </w:divBdr>
              <w:divsChild>
                <w:div w:id="1637492233">
                  <w:marLeft w:val="0"/>
                  <w:marRight w:val="0"/>
                  <w:marTop w:val="0"/>
                  <w:marBottom w:val="0"/>
                  <w:divBdr>
                    <w:top w:val="none" w:sz="0" w:space="0" w:color="auto"/>
                    <w:left w:val="none" w:sz="0" w:space="0" w:color="auto"/>
                    <w:bottom w:val="none" w:sz="0" w:space="0" w:color="auto"/>
                    <w:right w:val="none" w:sz="0" w:space="0" w:color="auto"/>
                  </w:divBdr>
                  <w:divsChild>
                    <w:div w:id="335957857">
                      <w:marLeft w:val="0"/>
                      <w:marRight w:val="0"/>
                      <w:marTop w:val="0"/>
                      <w:marBottom w:val="0"/>
                      <w:divBdr>
                        <w:top w:val="none" w:sz="0" w:space="0" w:color="auto"/>
                        <w:left w:val="none" w:sz="0" w:space="0" w:color="auto"/>
                        <w:bottom w:val="none" w:sz="0" w:space="0" w:color="auto"/>
                        <w:right w:val="none" w:sz="0" w:space="0" w:color="auto"/>
                      </w:divBdr>
                      <w:divsChild>
                        <w:div w:id="917594152">
                          <w:marLeft w:val="0"/>
                          <w:marRight w:val="0"/>
                          <w:marTop w:val="0"/>
                          <w:marBottom w:val="0"/>
                          <w:divBdr>
                            <w:top w:val="none" w:sz="0" w:space="0" w:color="auto"/>
                            <w:left w:val="none" w:sz="0" w:space="0" w:color="auto"/>
                            <w:bottom w:val="none" w:sz="0" w:space="0" w:color="auto"/>
                            <w:right w:val="none" w:sz="0" w:space="0" w:color="auto"/>
                          </w:divBdr>
                          <w:divsChild>
                            <w:div w:id="150211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2770238">
      <w:bodyDiv w:val="1"/>
      <w:marLeft w:val="0"/>
      <w:marRight w:val="0"/>
      <w:marTop w:val="0"/>
      <w:marBottom w:val="0"/>
      <w:divBdr>
        <w:top w:val="none" w:sz="0" w:space="0" w:color="auto"/>
        <w:left w:val="none" w:sz="0" w:space="0" w:color="auto"/>
        <w:bottom w:val="none" w:sz="0" w:space="0" w:color="auto"/>
        <w:right w:val="none" w:sz="0" w:space="0" w:color="auto"/>
      </w:divBdr>
    </w:div>
    <w:div w:id="466434848">
      <w:bodyDiv w:val="1"/>
      <w:marLeft w:val="0"/>
      <w:marRight w:val="0"/>
      <w:marTop w:val="0"/>
      <w:marBottom w:val="0"/>
      <w:divBdr>
        <w:top w:val="none" w:sz="0" w:space="0" w:color="auto"/>
        <w:left w:val="none" w:sz="0" w:space="0" w:color="auto"/>
        <w:bottom w:val="none" w:sz="0" w:space="0" w:color="auto"/>
        <w:right w:val="none" w:sz="0" w:space="0" w:color="auto"/>
      </w:divBdr>
    </w:div>
    <w:div w:id="521555364">
      <w:bodyDiv w:val="1"/>
      <w:marLeft w:val="0"/>
      <w:marRight w:val="0"/>
      <w:marTop w:val="0"/>
      <w:marBottom w:val="0"/>
      <w:divBdr>
        <w:top w:val="none" w:sz="0" w:space="0" w:color="auto"/>
        <w:left w:val="none" w:sz="0" w:space="0" w:color="auto"/>
        <w:bottom w:val="none" w:sz="0" w:space="0" w:color="auto"/>
        <w:right w:val="none" w:sz="0" w:space="0" w:color="auto"/>
      </w:divBdr>
    </w:div>
    <w:div w:id="536046181">
      <w:bodyDiv w:val="1"/>
      <w:marLeft w:val="0"/>
      <w:marRight w:val="0"/>
      <w:marTop w:val="0"/>
      <w:marBottom w:val="0"/>
      <w:divBdr>
        <w:top w:val="none" w:sz="0" w:space="0" w:color="auto"/>
        <w:left w:val="none" w:sz="0" w:space="0" w:color="auto"/>
        <w:bottom w:val="none" w:sz="0" w:space="0" w:color="auto"/>
        <w:right w:val="none" w:sz="0" w:space="0" w:color="auto"/>
      </w:divBdr>
      <w:divsChild>
        <w:div w:id="52435904">
          <w:marLeft w:val="0"/>
          <w:marRight w:val="0"/>
          <w:marTop w:val="0"/>
          <w:marBottom w:val="0"/>
          <w:divBdr>
            <w:top w:val="none" w:sz="0" w:space="0" w:color="auto"/>
            <w:left w:val="none" w:sz="0" w:space="0" w:color="auto"/>
            <w:bottom w:val="none" w:sz="0" w:space="0" w:color="auto"/>
            <w:right w:val="none" w:sz="0" w:space="0" w:color="auto"/>
          </w:divBdr>
          <w:divsChild>
            <w:div w:id="1946646666">
              <w:marLeft w:val="0"/>
              <w:marRight w:val="0"/>
              <w:marTop w:val="0"/>
              <w:marBottom w:val="0"/>
              <w:divBdr>
                <w:top w:val="none" w:sz="0" w:space="0" w:color="auto"/>
                <w:left w:val="none" w:sz="0" w:space="0" w:color="auto"/>
                <w:bottom w:val="none" w:sz="0" w:space="0" w:color="auto"/>
                <w:right w:val="none" w:sz="0" w:space="0" w:color="auto"/>
              </w:divBdr>
              <w:divsChild>
                <w:div w:id="1260600464">
                  <w:marLeft w:val="0"/>
                  <w:marRight w:val="0"/>
                  <w:marTop w:val="0"/>
                  <w:marBottom w:val="0"/>
                  <w:divBdr>
                    <w:top w:val="none" w:sz="0" w:space="0" w:color="auto"/>
                    <w:left w:val="none" w:sz="0" w:space="0" w:color="auto"/>
                    <w:bottom w:val="none" w:sz="0" w:space="0" w:color="auto"/>
                    <w:right w:val="none" w:sz="0" w:space="0" w:color="auto"/>
                  </w:divBdr>
                  <w:divsChild>
                    <w:div w:id="6174442">
                      <w:marLeft w:val="0"/>
                      <w:marRight w:val="0"/>
                      <w:marTop w:val="0"/>
                      <w:marBottom w:val="0"/>
                      <w:divBdr>
                        <w:top w:val="none" w:sz="0" w:space="0" w:color="auto"/>
                        <w:left w:val="none" w:sz="0" w:space="0" w:color="auto"/>
                        <w:bottom w:val="none" w:sz="0" w:space="0" w:color="auto"/>
                        <w:right w:val="none" w:sz="0" w:space="0" w:color="auto"/>
                      </w:divBdr>
                      <w:divsChild>
                        <w:div w:id="925724269">
                          <w:marLeft w:val="0"/>
                          <w:marRight w:val="0"/>
                          <w:marTop w:val="0"/>
                          <w:marBottom w:val="0"/>
                          <w:divBdr>
                            <w:top w:val="none" w:sz="0" w:space="0" w:color="auto"/>
                            <w:left w:val="none" w:sz="0" w:space="0" w:color="auto"/>
                            <w:bottom w:val="none" w:sz="0" w:space="0" w:color="auto"/>
                            <w:right w:val="none" w:sz="0" w:space="0" w:color="auto"/>
                          </w:divBdr>
                          <w:divsChild>
                            <w:div w:id="134358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2207359">
      <w:bodyDiv w:val="1"/>
      <w:marLeft w:val="0"/>
      <w:marRight w:val="0"/>
      <w:marTop w:val="0"/>
      <w:marBottom w:val="0"/>
      <w:divBdr>
        <w:top w:val="none" w:sz="0" w:space="0" w:color="auto"/>
        <w:left w:val="none" w:sz="0" w:space="0" w:color="auto"/>
        <w:bottom w:val="none" w:sz="0" w:space="0" w:color="auto"/>
        <w:right w:val="none" w:sz="0" w:space="0" w:color="auto"/>
      </w:divBdr>
    </w:div>
    <w:div w:id="573705746">
      <w:bodyDiv w:val="1"/>
      <w:marLeft w:val="0"/>
      <w:marRight w:val="0"/>
      <w:marTop w:val="0"/>
      <w:marBottom w:val="0"/>
      <w:divBdr>
        <w:top w:val="none" w:sz="0" w:space="0" w:color="auto"/>
        <w:left w:val="none" w:sz="0" w:space="0" w:color="auto"/>
        <w:bottom w:val="none" w:sz="0" w:space="0" w:color="auto"/>
        <w:right w:val="none" w:sz="0" w:space="0" w:color="auto"/>
      </w:divBdr>
    </w:div>
    <w:div w:id="575169460">
      <w:bodyDiv w:val="1"/>
      <w:marLeft w:val="0"/>
      <w:marRight w:val="0"/>
      <w:marTop w:val="0"/>
      <w:marBottom w:val="0"/>
      <w:divBdr>
        <w:top w:val="none" w:sz="0" w:space="0" w:color="auto"/>
        <w:left w:val="none" w:sz="0" w:space="0" w:color="auto"/>
        <w:bottom w:val="none" w:sz="0" w:space="0" w:color="auto"/>
        <w:right w:val="none" w:sz="0" w:space="0" w:color="auto"/>
      </w:divBdr>
    </w:div>
    <w:div w:id="685133791">
      <w:bodyDiv w:val="1"/>
      <w:marLeft w:val="0"/>
      <w:marRight w:val="0"/>
      <w:marTop w:val="0"/>
      <w:marBottom w:val="0"/>
      <w:divBdr>
        <w:top w:val="none" w:sz="0" w:space="0" w:color="auto"/>
        <w:left w:val="none" w:sz="0" w:space="0" w:color="auto"/>
        <w:bottom w:val="none" w:sz="0" w:space="0" w:color="auto"/>
        <w:right w:val="none" w:sz="0" w:space="0" w:color="auto"/>
      </w:divBdr>
    </w:div>
    <w:div w:id="715277320">
      <w:bodyDiv w:val="1"/>
      <w:marLeft w:val="0"/>
      <w:marRight w:val="0"/>
      <w:marTop w:val="0"/>
      <w:marBottom w:val="0"/>
      <w:divBdr>
        <w:top w:val="none" w:sz="0" w:space="0" w:color="auto"/>
        <w:left w:val="none" w:sz="0" w:space="0" w:color="auto"/>
        <w:bottom w:val="none" w:sz="0" w:space="0" w:color="auto"/>
        <w:right w:val="none" w:sz="0" w:space="0" w:color="auto"/>
      </w:divBdr>
      <w:divsChild>
        <w:div w:id="1047797636">
          <w:marLeft w:val="0"/>
          <w:marRight w:val="0"/>
          <w:marTop w:val="0"/>
          <w:marBottom w:val="0"/>
          <w:divBdr>
            <w:top w:val="none" w:sz="0" w:space="0" w:color="auto"/>
            <w:left w:val="none" w:sz="0" w:space="0" w:color="auto"/>
            <w:bottom w:val="none" w:sz="0" w:space="0" w:color="auto"/>
            <w:right w:val="none" w:sz="0" w:space="0" w:color="auto"/>
          </w:divBdr>
          <w:divsChild>
            <w:div w:id="430054063">
              <w:marLeft w:val="0"/>
              <w:marRight w:val="0"/>
              <w:marTop w:val="0"/>
              <w:marBottom w:val="0"/>
              <w:divBdr>
                <w:top w:val="none" w:sz="0" w:space="0" w:color="auto"/>
                <w:left w:val="none" w:sz="0" w:space="0" w:color="auto"/>
                <w:bottom w:val="none" w:sz="0" w:space="0" w:color="auto"/>
                <w:right w:val="none" w:sz="0" w:space="0" w:color="auto"/>
              </w:divBdr>
              <w:divsChild>
                <w:div w:id="1635673776">
                  <w:marLeft w:val="0"/>
                  <w:marRight w:val="0"/>
                  <w:marTop w:val="0"/>
                  <w:marBottom w:val="0"/>
                  <w:divBdr>
                    <w:top w:val="none" w:sz="0" w:space="0" w:color="auto"/>
                    <w:left w:val="none" w:sz="0" w:space="0" w:color="auto"/>
                    <w:bottom w:val="none" w:sz="0" w:space="0" w:color="auto"/>
                    <w:right w:val="none" w:sz="0" w:space="0" w:color="auto"/>
                  </w:divBdr>
                  <w:divsChild>
                    <w:div w:id="1825200210">
                      <w:marLeft w:val="0"/>
                      <w:marRight w:val="0"/>
                      <w:marTop w:val="0"/>
                      <w:marBottom w:val="0"/>
                      <w:divBdr>
                        <w:top w:val="none" w:sz="0" w:space="0" w:color="auto"/>
                        <w:left w:val="none" w:sz="0" w:space="0" w:color="auto"/>
                        <w:bottom w:val="none" w:sz="0" w:space="0" w:color="auto"/>
                        <w:right w:val="none" w:sz="0" w:space="0" w:color="auto"/>
                      </w:divBdr>
                      <w:divsChild>
                        <w:div w:id="1717588130">
                          <w:marLeft w:val="0"/>
                          <w:marRight w:val="0"/>
                          <w:marTop w:val="0"/>
                          <w:marBottom w:val="0"/>
                          <w:divBdr>
                            <w:top w:val="none" w:sz="0" w:space="0" w:color="auto"/>
                            <w:left w:val="none" w:sz="0" w:space="0" w:color="auto"/>
                            <w:bottom w:val="none" w:sz="0" w:space="0" w:color="auto"/>
                            <w:right w:val="none" w:sz="0" w:space="0" w:color="auto"/>
                          </w:divBdr>
                          <w:divsChild>
                            <w:div w:id="170008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7666385">
      <w:bodyDiv w:val="1"/>
      <w:marLeft w:val="0"/>
      <w:marRight w:val="0"/>
      <w:marTop w:val="0"/>
      <w:marBottom w:val="0"/>
      <w:divBdr>
        <w:top w:val="none" w:sz="0" w:space="0" w:color="auto"/>
        <w:left w:val="none" w:sz="0" w:space="0" w:color="auto"/>
        <w:bottom w:val="none" w:sz="0" w:space="0" w:color="auto"/>
        <w:right w:val="none" w:sz="0" w:space="0" w:color="auto"/>
      </w:divBdr>
      <w:divsChild>
        <w:div w:id="534470083">
          <w:marLeft w:val="0"/>
          <w:marRight w:val="0"/>
          <w:marTop w:val="0"/>
          <w:marBottom w:val="0"/>
          <w:divBdr>
            <w:top w:val="none" w:sz="0" w:space="0" w:color="auto"/>
            <w:left w:val="none" w:sz="0" w:space="0" w:color="auto"/>
            <w:bottom w:val="none" w:sz="0" w:space="0" w:color="auto"/>
            <w:right w:val="none" w:sz="0" w:space="0" w:color="auto"/>
          </w:divBdr>
          <w:divsChild>
            <w:div w:id="2139954686">
              <w:marLeft w:val="0"/>
              <w:marRight w:val="0"/>
              <w:marTop w:val="0"/>
              <w:marBottom w:val="0"/>
              <w:divBdr>
                <w:top w:val="none" w:sz="0" w:space="0" w:color="auto"/>
                <w:left w:val="none" w:sz="0" w:space="0" w:color="auto"/>
                <w:bottom w:val="none" w:sz="0" w:space="0" w:color="auto"/>
                <w:right w:val="none" w:sz="0" w:space="0" w:color="auto"/>
              </w:divBdr>
              <w:divsChild>
                <w:div w:id="826749659">
                  <w:marLeft w:val="0"/>
                  <w:marRight w:val="0"/>
                  <w:marTop w:val="0"/>
                  <w:marBottom w:val="0"/>
                  <w:divBdr>
                    <w:top w:val="none" w:sz="0" w:space="0" w:color="auto"/>
                    <w:left w:val="none" w:sz="0" w:space="0" w:color="auto"/>
                    <w:bottom w:val="none" w:sz="0" w:space="0" w:color="auto"/>
                    <w:right w:val="none" w:sz="0" w:space="0" w:color="auto"/>
                  </w:divBdr>
                  <w:divsChild>
                    <w:div w:id="1323393569">
                      <w:marLeft w:val="0"/>
                      <w:marRight w:val="0"/>
                      <w:marTop w:val="0"/>
                      <w:marBottom w:val="0"/>
                      <w:divBdr>
                        <w:top w:val="none" w:sz="0" w:space="0" w:color="auto"/>
                        <w:left w:val="none" w:sz="0" w:space="0" w:color="auto"/>
                        <w:bottom w:val="none" w:sz="0" w:space="0" w:color="auto"/>
                        <w:right w:val="none" w:sz="0" w:space="0" w:color="auto"/>
                      </w:divBdr>
                      <w:divsChild>
                        <w:div w:id="1216896459">
                          <w:marLeft w:val="0"/>
                          <w:marRight w:val="0"/>
                          <w:marTop w:val="0"/>
                          <w:marBottom w:val="0"/>
                          <w:divBdr>
                            <w:top w:val="none" w:sz="0" w:space="0" w:color="auto"/>
                            <w:left w:val="none" w:sz="0" w:space="0" w:color="auto"/>
                            <w:bottom w:val="none" w:sz="0" w:space="0" w:color="auto"/>
                            <w:right w:val="none" w:sz="0" w:space="0" w:color="auto"/>
                          </w:divBdr>
                          <w:divsChild>
                            <w:div w:id="42816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723332">
      <w:bodyDiv w:val="1"/>
      <w:marLeft w:val="0"/>
      <w:marRight w:val="0"/>
      <w:marTop w:val="0"/>
      <w:marBottom w:val="0"/>
      <w:divBdr>
        <w:top w:val="none" w:sz="0" w:space="0" w:color="auto"/>
        <w:left w:val="none" w:sz="0" w:space="0" w:color="auto"/>
        <w:bottom w:val="none" w:sz="0" w:space="0" w:color="auto"/>
        <w:right w:val="none" w:sz="0" w:space="0" w:color="auto"/>
      </w:divBdr>
    </w:div>
    <w:div w:id="918632761">
      <w:bodyDiv w:val="1"/>
      <w:marLeft w:val="0"/>
      <w:marRight w:val="0"/>
      <w:marTop w:val="0"/>
      <w:marBottom w:val="0"/>
      <w:divBdr>
        <w:top w:val="none" w:sz="0" w:space="0" w:color="auto"/>
        <w:left w:val="none" w:sz="0" w:space="0" w:color="auto"/>
        <w:bottom w:val="none" w:sz="0" w:space="0" w:color="auto"/>
        <w:right w:val="none" w:sz="0" w:space="0" w:color="auto"/>
      </w:divBdr>
    </w:div>
    <w:div w:id="966395749">
      <w:bodyDiv w:val="1"/>
      <w:marLeft w:val="0"/>
      <w:marRight w:val="0"/>
      <w:marTop w:val="0"/>
      <w:marBottom w:val="0"/>
      <w:divBdr>
        <w:top w:val="none" w:sz="0" w:space="0" w:color="auto"/>
        <w:left w:val="none" w:sz="0" w:space="0" w:color="auto"/>
        <w:bottom w:val="none" w:sz="0" w:space="0" w:color="auto"/>
        <w:right w:val="none" w:sz="0" w:space="0" w:color="auto"/>
      </w:divBdr>
      <w:divsChild>
        <w:div w:id="1975134499">
          <w:marLeft w:val="0"/>
          <w:marRight w:val="0"/>
          <w:marTop w:val="0"/>
          <w:marBottom w:val="0"/>
          <w:divBdr>
            <w:top w:val="none" w:sz="0" w:space="0" w:color="auto"/>
            <w:left w:val="none" w:sz="0" w:space="0" w:color="auto"/>
            <w:bottom w:val="none" w:sz="0" w:space="0" w:color="auto"/>
            <w:right w:val="none" w:sz="0" w:space="0" w:color="auto"/>
          </w:divBdr>
          <w:divsChild>
            <w:div w:id="1201359840">
              <w:marLeft w:val="0"/>
              <w:marRight w:val="0"/>
              <w:marTop w:val="0"/>
              <w:marBottom w:val="0"/>
              <w:divBdr>
                <w:top w:val="none" w:sz="0" w:space="0" w:color="auto"/>
                <w:left w:val="none" w:sz="0" w:space="0" w:color="auto"/>
                <w:bottom w:val="none" w:sz="0" w:space="0" w:color="auto"/>
                <w:right w:val="none" w:sz="0" w:space="0" w:color="auto"/>
              </w:divBdr>
              <w:divsChild>
                <w:div w:id="130683033">
                  <w:marLeft w:val="0"/>
                  <w:marRight w:val="0"/>
                  <w:marTop w:val="0"/>
                  <w:marBottom w:val="0"/>
                  <w:divBdr>
                    <w:top w:val="none" w:sz="0" w:space="0" w:color="auto"/>
                    <w:left w:val="none" w:sz="0" w:space="0" w:color="auto"/>
                    <w:bottom w:val="none" w:sz="0" w:space="0" w:color="auto"/>
                    <w:right w:val="none" w:sz="0" w:space="0" w:color="auto"/>
                  </w:divBdr>
                  <w:divsChild>
                    <w:div w:id="1639264633">
                      <w:marLeft w:val="0"/>
                      <w:marRight w:val="0"/>
                      <w:marTop w:val="0"/>
                      <w:marBottom w:val="0"/>
                      <w:divBdr>
                        <w:top w:val="none" w:sz="0" w:space="0" w:color="auto"/>
                        <w:left w:val="none" w:sz="0" w:space="0" w:color="auto"/>
                        <w:bottom w:val="none" w:sz="0" w:space="0" w:color="auto"/>
                        <w:right w:val="none" w:sz="0" w:space="0" w:color="auto"/>
                      </w:divBdr>
                      <w:divsChild>
                        <w:div w:id="485241592">
                          <w:marLeft w:val="0"/>
                          <w:marRight w:val="0"/>
                          <w:marTop w:val="0"/>
                          <w:marBottom w:val="0"/>
                          <w:divBdr>
                            <w:top w:val="none" w:sz="0" w:space="0" w:color="auto"/>
                            <w:left w:val="none" w:sz="0" w:space="0" w:color="auto"/>
                            <w:bottom w:val="none" w:sz="0" w:space="0" w:color="auto"/>
                            <w:right w:val="none" w:sz="0" w:space="0" w:color="auto"/>
                          </w:divBdr>
                          <w:divsChild>
                            <w:div w:id="196353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4600570">
      <w:bodyDiv w:val="1"/>
      <w:marLeft w:val="0"/>
      <w:marRight w:val="0"/>
      <w:marTop w:val="0"/>
      <w:marBottom w:val="0"/>
      <w:divBdr>
        <w:top w:val="none" w:sz="0" w:space="0" w:color="auto"/>
        <w:left w:val="none" w:sz="0" w:space="0" w:color="auto"/>
        <w:bottom w:val="none" w:sz="0" w:space="0" w:color="auto"/>
        <w:right w:val="none" w:sz="0" w:space="0" w:color="auto"/>
      </w:divBdr>
    </w:div>
    <w:div w:id="987589110">
      <w:bodyDiv w:val="1"/>
      <w:marLeft w:val="0"/>
      <w:marRight w:val="0"/>
      <w:marTop w:val="0"/>
      <w:marBottom w:val="0"/>
      <w:divBdr>
        <w:top w:val="none" w:sz="0" w:space="0" w:color="auto"/>
        <w:left w:val="none" w:sz="0" w:space="0" w:color="auto"/>
        <w:bottom w:val="none" w:sz="0" w:space="0" w:color="auto"/>
        <w:right w:val="none" w:sz="0" w:space="0" w:color="auto"/>
      </w:divBdr>
    </w:div>
    <w:div w:id="999695737">
      <w:bodyDiv w:val="1"/>
      <w:marLeft w:val="0"/>
      <w:marRight w:val="0"/>
      <w:marTop w:val="0"/>
      <w:marBottom w:val="0"/>
      <w:divBdr>
        <w:top w:val="none" w:sz="0" w:space="0" w:color="auto"/>
        <w:left w:val="none" w:sz="0" w:space="0" w:color="auto"/>
        <w:bottom w:val="none" w:sz="0" w:space="0" w:color="auto"/>
        <w:right w:val="none" w:sz="0" w:space="0" w:color="auto"/>
      </w:divBdr>
    </w:div>
    <w:div w:id="1015883721">
      <w:bodyDiv w:val="1"/>
      <w:marLeft w:val="0"/>
      <w:marRight w:val="0"/>
      <w:marTop w:val="0"/>
      <w:marBottom w:val="0"/>
      <w:divBdr>
        <w:top w:val="none" w:sz="0" w:space="0" w:color="auto"/>
        <w:left w:val="none" w:sz="0" w:space="0" w:color="auto"/>
        <w:bottom w:val="none" w:sz="0" w:space="0" w:color="auto"/>
        <w:right w:val="none" w:sz="0" w:space="0" w:color="auto"/>
      </w:divBdr>
    </w:div>
    <w:div w:id="1101687005">
      <w:bodyDiv w:val="1"/>
      <w:marLeft w:val="0"/>
      <w:marRight w:val="0"/>
      <w:marTop w:val="0"/>
      <w:marBottom w:val="0"/>
      <w:divBdr>
        <w:top w:val="none" w:sz="0" w:space="0" w:color="auto"/>
        <w:left w:val="none" w:sz="0" w:space="0" w:color="auto"/>
        <w:bottom w:val="none" w:sz="0" w:space="0" w:color="auto"/>
        <w:right w:val="none" w:sz="0" w:space="0" w:color="auto"/>
      </w:divBdr>
    </w:div>
    <w:div w:id="1242834019">
      <w:bodyDiv w:val="1"/>
      <w:marLeft w:val="0"/>
      <w:marRight w:val="0"/>
      <w:marTop w:val="0"/>
      <w:marBottom w:val="0"/>
      <w:divBdr>
        <w:top w:val="none" w:sz="0" w:space="0" w:color="auto"/>
        <w:left w:val="none" w:sz="0" w:space="0" w:color="auto"/>
        <w:bottom w:val="none" w:sz="0" w:space="0" w:color="auto"/>
        <w:right w:val="none" w:sz="0" w:space="0" w:color="auto"/>
      </w:divBdr>
      <w:divsChild>
        <w:div w:id="163398339">
          <w:marLeft w:val="0"/>
          <w:marRight w:val="0"/>
          <w:marTop w:val="0"/>
          <w:marBottom w:val="0"/>
          <w:divBdr>
            <w:top w:val="none" w:sz="0" w:space="0" w:color="auto"/>
            <w:left w:val="none" w:sz="0" w:space="0" w:color="auto"/>
            <w:bottom w:val="none" w:sz="0" w:space="0" w:color="auto"/>
            <w:right w:val="none" w:sz="0" w:space="0" w:color="auto"/>
          </w:divBdr>
          <w:divsChild>
            <w:div w:id="291325754">
              <w:marLeft w:val="0"/>
              <w:marRight w:val="0"/>
              <w:marTop w:val="0"/>
              <w:marBottom w:val="0"/>
              <w:divBdr>
                <w:top w:val="none" w:sz="0" w:space="0" w:color="auto"/>
                <w:left w:val="none" w:sz="0" w:space="0" w:color="auto"/>
                <w:bottom w:val="none" w:sz="0" w:space="0" w:color="auto"/>
                <w:right w:val="none" w:sz="0" w:space="0" w:color="auto"/>
              </w:divBdr>
              <w:divsChild>
                <w:div w:id="18245573">
                  <w:marLeft w:val="0"/>
                  <w:marRight w:val="0"/>
                  <w:marTop w:val="0"/>
                  <w:marBottom w:val="0"/>
                  <w:divBdr>
                    <w:top w:val="none" w:sz="0" w:space="0" w:color="auto"/>
                    <w:left w:val="none" w:sz="0" w:space="0" w:color="auto"/>
                    <w:bottom w:val="none" w:sz="0" w:space="0" w:color="auto"/>
                    <w:right w:val="none" w:sz="0" w:space="0" w:color="auto"/>
                  </w:divBdr>
                  <w:divsChild>
                    <w:div w:id="2040886550">
                      <w:marLeft w:val="0"/>
                      <w:marRight w:val="0"/>
                      <w:marTop w:val="0"/>
                      <w:marBottom w:val="0"/>
                      <w:divBdr>
                        <w:top w:val="none" w:sz="0" w:space="0" w:color="auto"/>
                        <w:left w:val="none" w:sz="0" w:space="0" w:color="auto"/>
                        <w:bottom w:val="none" w:sz="0" w:space="0" w:color="auto"/>
                        <w:right w:val="none" w:sz="0" w:space="0" w:color="auto"/>
                      </w:divBdr>
                      <w:divsChild>
                        <w:div w:id="1612515378">
                          <w:marLeft w:val="0"/>
                          <w:marRight w:val="0"/>
                          <w:marTop w:val="0"/>
                          <w:marBottom w:val="0"/>
                          <w:divBdr>
                            <w:top w:val="none" w:sz="0" w:space="0" w:color="auto"/>
                            <w:left w:val="none" w:sz="0" w:space="0" w:color="auto"/>
                            <w:bottom w:val="none" w:sz="0" w:space="0" w:color="auto"/>
                            <w:right w:val="none" w:sz="0" w:space="0" w:color="auto"/>
                          </w:divBdr>
                          <w:divsChild>
                            <w:div w:id="67437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3750783">
      <w:bodyDiv w:val="1"/>
      <w:marLeft w:val="0"/>
      <w:marRight w:val="0"/>
      <w:marTop w:val="0"/>
      <w:marBottom w:val="0"/>
      <w:divBdr>
        <w:top w:val="none" w:sz="0" w:space="0" w:color="auto"/>
        <w:left w:val="none" w:sz="0" w:space="0" w:color="auto"/>
        <w:bottom w:val="none" w:sz="0" w:space="0" w:color="auto"/>
        <w:right w:val="none" w:sz="0" w:space="0" w:color="auto"/>
      </w:divBdr>
    </w:div>
    <w:div w:id="1328942068">
      <w:bodyDiv w:val="1"/>
      <w:marLeft w:val="0"/>
      <w:marRight w:val="0"/>
      <w:marTop w:val="0"/>
      <w:marBottom w:val="0"/>
      <w:divBdr>
        <w:top w:val="none" w:sz="0" w:space="0" w:color="auto"/>
        <w:left w:val="none" w:sz="0" w:space="0" w:color="auto"/>
        <w:bottom w:val="none" w:sz="0" w:space="0" w:color="auto"/>
        <w:right w:val="none" w:sz="0" w:space="0" w:color="auto"/>
      </w:divBdr>
      <w:divsChild>
        <w:div w:id="590773896">
          <w:marLeft w:val="0"/>
          <w:marRight w:val="0"/>
          <w:marTop w:val="0"/>
          <w:marBottom w:val="0"/>
          <w:divBdr>
            <w:top w:val="none" w:sz="0" w:space="0" w:color="auto"/>
            <w:left w:val="none" w:sz="0" w:space="0" w:color="auto"/>
            <w:bottom w:val="none" w:sz="0" w:space="0" w:color="auto"/>
            <w:right w:val="none" w:sz="0" w:space="0" w:color="auto"/>
          </w:divBdr>
          <w:divsChild>
            <w:div w:id="530919525">
              <w:marLeft w:val="0"/>
              <w:marRight w:val="0"/>
              <w:marTop w:val="0"/>
              <w:marBottom w:val="0"/>
              <w:divBdr>
                <w:top w:val="none" w:sz="0" w:space="0" w:color="auto"/>
                <w:left w:val="none" w:sz="0" w:space="0" w:color="auto"/>
                <w:bottom w:val="none" w:sz="0" w:space="0" w:color="auto"/>
                <w:right w:val="none" w:sz="0" w:space="0" w:color="auto"/>
              </w:divBdr>
              <w:divsChild>
                <w:div w:id="1340237268">
                  <w:marLeft w:val="0"/>
                  <w:marRight w:val="0"/>
                  <w:marTop w:val="0"/>
                  <w:marBottom w:val="0"/>
                  <w:divBdr>
                    <w:top w:val="none" w:sz="0" w:space="0" w:color="auto"/>
                    <w:left w:val="none" w:sz="0" w:space="0" w:color="auto"/>
                    <w:bottom w:val="none" w:sz="0" w:space="0" w:color="auto"/>
                    <w:right w:val="none" w:sz="0" w:space="0" w:color="auto"/>
                  </w:divBdr>
                  <w:divsChild>
                    <w:div w:id="723913881">
                      <w:marLeft w:val="0"/>
                      <w:marRight w:val="0"/>
                      <w:marTop w:val="0"/>
                      <w:marBottom w:val="0"/>
                      <w:divBdr>
                        <w:top w:val="none" w:sz="0" w:space="0" w:color="auto"/>
                        <w:left w:val="none" w:sz="0" w:space="0" w:color="auto"/>
                        <w:bottom w:val="none" w:sz="0" w:space="0" w:color="auto"/>
                        <w:right w:val="none" w:sz="0" w:space="0" w:color="auto"/>
                      </w:divBdr>
                      <w:divsChild>
                        <w:div w:id="720596490">
                          <w:marLeft w:val="0"/>
                          <w:marRight w:val="0"/>
                          <w:marTop w:val="0"/>
                          <w:marBottom w:val="0"/>
                          <w:divBdr>
                            <w:top w:val="none" w:sz="0" w:space="0" w:color="auto"/>
                            <w:left w:val="none" w:sz="0" w:space="0" w:color="auto"/>
                            <w:bottom w:val="none" w:sz="0" w:space="0" w:color="auto"/>
                            <w:right w:val="none" w:sz="0" w:space="0" w:color="auto"/>
                          </w:divBdr>
                          <w:divsChild>
                            <w:div w:id="139362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3556109">
      <w:bodyDiv w:val="1"/>
      <w:marLeft w:val="0"/>
      <w:marRight w:val="0"/>
      <w:marTop w:val="0"/>
      <w:marBottom w:val="0"/>
      <w:divBdr>
        <w:top w:val="none" w:sz="0" w:space="0" w:color="auto"/>
        <w:left w:val="none" w:sz="0" w:space="0" w:color="auto"/>
        <w:bottom w:val="none" w:sz="0" w:space="0" w:color="auto"/>
        <w:right w:val="none" w:sz="0" w:space="0" w:color="auto"/>
      </w:divBdr>
      <w:divsChild>
        <w:div w:id="921908386">
          <w:marLeft w:val="0"/>
          <w:marRight w:val="0"/>
          <w:marTop w:val="0"/>
          <w:marBottom w:val="0"/>
          <w:divBdr>
            <w:top w:val="none" w:sz="0" w:space="0" w:color="auto"/>
            <w:left w:val="none" w:sz="0" w:space="0" w:color="auto"/>
            <w:bottom w:val="none" w:sz="0" w:space="0" w:color="auto"/>
            <w:right w:val="none" w:sz="0" w:space="0" w:color="auto"/>
          </w:divBdr>
          <w:divsChild>
            <w:div w:id="1097603842">
              <w:marLeft w:val="0"/>
              <w:marRight w:val="0"/>
              <w:marTop w:val="0"/>
              <w:marBottom w:val="0"/>
              <w:divBdr>
                <w:top w:val="none" w:sz="0" w:space="0" w:color="auto"/>
                <w:left w:val="none" w:sz="0" w:space="0" w:color="auto"/>
                <w:bottom w:val="none" w:sz="0" w:space="0" w:color="auto"/>
                <w:right w:val="none" w:sz="0" w:space="0" w:color="auto"/>
              </w:divBdr>
              <w:divsChild>
                <w:div w:id="1699576956">
                  <w:marLeft w:val="0"/>
                  <w:marRight w:val="0"/>
                  <w:marTop w:val="0"/>
                  <w:marBottom w:val="0"/>
                  <w:divBdr>
                    <w:top w:val="none" w:sz="0" w:space="0" w:color="auto"/>
                    <w:left w:val="none" w:sz="0" w:space="0" w:color="auto"/>
                    <w:bottom w:val="none" w:sz="0" w:space="0" w:color="auto"/>
                    <w:right w:val="none" w:sz="0" w:space="0" w:color="auto"/>
                  </w:divBdr>
                  <w:divsChild>
                    <w:div w:id="55056605">
                      <w:marLeft w:val="0"/>
                      <w:marRight w:val="0"/>
                      <w:marTop w:val="0"/>
                      <w:marBottom w:val="0"/>
                      <w:divBdr>
                        <w:top w:val="none" w:sz="0" w:space="0" w:color="auto"/>
                        <w:left w:val="none" w:sz="0" w:space="0" w:color="auto"/>
                        <w:bottom w:val="none" w:sz="0" w:space="0" w:color="auto"/>
                        <w:right w:val="none" w:sz="0" w:space="0" w:color="auto"/>
                      </w:divBdr>
                      <w:divsChild>
                        <w:div w:id="1184399122">
                          <w:marLeft w:val="0"/>
                          <w:marRight w:val="0"/>
                          <w:marTop w:val="0"/>
                          <w:marBottom w:val="0"/>
                          <w:divBdr>
                            <w:top w:val="none" w:sz="0" w:space="0" w:color="auto"/>
                            <w:left w:val="none" w:sz="0" w:space="0" w:color="auto"/>
                            <w:bottom w:val="none" w:sz="0" w:space="0" w:color="auto"/>
                            <w:right w:val="none" w:sz="0" w:space="0" w:color="auto"/>
                          </w:divBdr>
                          <w:divsChild>
                            <w:div w:id="142090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9378966">
      <w:bodyDiv w:val="1"/>
      <w:marLeft w:val="0"/>
      <w:marRight w:val="0"/>
      <w:marTop w:val="0"/>
      <w:marBottom w:val="0"/>
      <w:divBdr>
        <w:top w:val="none" w:sz="0" w:space="0" w:color="auto"/>
        <w:left w:val="none" w:sz="0" w:space="0" w:color="auto"/>
        <w:bottom w:val="none" w:sz="0" w:space="0" w:color="auto"/>
        <w:right w:val="none" w:sz="0" w:space="0" w:color="auto"/>
      </w:divBdr>
    </w:div>
    <w:div w:id="1395276354">
      <w:bodyDiv w:val="1"/>
      <w:marLeft w:val="0"/>
      <w:marRight w:val="0"/>
      <w:marTop w:val="0"/>
      <w:marBottom w:val="0"/>
      <w:divBdr>
        <w:top w:val="none" w:sz="0" w:space="0" w:color="auto"/>
        <w:left w:val="none" w:sz="0" w:space="0" w:color="auto"/>
        <w:bottom w:val="none" w:sz="0" w:space="0" w:color="auto"/>
        <w:right w:val="none" w:sz="0" w:space="0" w:color="auto"/>
      </w:divBdr>
    </w:div>
    <w:div w:id="1438523206">
      <w:bodyDiv w:val="1"/>
      <w:marLeft w:val="0"/>
      <w:marRight w:val="0"/>
      <w:marTop w:val="0"/>
      <w:marBottom w:val="0"/>
      <w:divBdr>
        <w:top w:val="none" w:sz="0" w:space="0" w:color="auto"/>
        <w:left w:val="none" w:sz="0" w:space="0" w:color="auto"/>
        <w:bottom w:val="none" w:sz="0" w:space="0" w:color="auto"/>
        <w:right w:val="none" w:sz="0" w:space="0" w:color="auto"/>
      </w:divBdr>
      <w:divsChild>
        <w:div w:id="1166824312">
          <w:marLeft w:val="0"/>
          <w:marRight w:val="0"/>
          <w:marTop w:val="0"/>
          <w:marBottom w:val="0"/>
          <w:divBdr>
            <w:top w:val="none" w:sz="0" w:space="0" w:color="auto"/>
            <w:left w:val="none" w:sz="0" w:space="0" w:color="auto"/>
            <w:bottom w:val="none" w:sz="0" w:space="0" w:color="auto"/>
            <w:right w:val="none" w:sz="0" w:space="0" w:color="auto"/>
          </w:divBdr>
          <w:divsChild>
            <w:div w:id="1257208559">
              <w:marLeft w:val="0"/>
              <w:marRight w:val="0"/>
              <w:marTop w:val="0"/>
              <w:marBottom w:val="0"/>
              <w:divBdr>
                <w:top w:val="none" w:sz="0" w:space="0" w:color="auto"/>
                <w:left w:val="none" w:sz="0" w:space="0" w:color="auto"/>
                <w:bottom w:val="none" w:sz="0" w:space="0" w:color="auto"/>
                <w:right w:val="none" w:sz="0" w:space="0" w:color="auto"/>
              </w:divBdr>
              <w:divsChild>
                <w:div w:id="1133448215">
                  <w:marLeft w:val="0"/>
                  <w:marRight w:val="0"/>
                  <w:marTop w:val="0"/>
                  <w:marBottom w:val="0"/>
                  <w:divBdr>
                    <w:top w:val="none" w:sz="0" w:space="0" w:color="auto"/>
                    <w:left w:val="none" w:sz="0" w:space="0" w:color="auto"/>
                    <w:bottom w:val="none" w:sz="0" w:space="0" w:color="auto"/>
                    <w:right w:val="none" w:sz="0" w:space="0" w:color="auto"/>
                  </w:divBdr>
                  <w:divsChild>
                    <w:div w:id="2003926363">
                      <w:marLeft w:val="0"/>
                      <w:marRight w:val="0"/>
                      <w:marTop w:val="0"/>
                      <w:marBottom w:val="0"/>
                      <w:divBdr>
                        <w:top w:val="none" w:sz="0" w:space="0" w:color="auto"/>
                        <w:left w:val="none" w:sz="0" w:space="0" w:color="auto"/>
                        <w:bottom w:val="none" w:sz="0" w:space="0" w:color="auto"/>
                        <w:right w:val="none" w:sz="0" w:space="0" w:color="auto"/>
                      </w:divBdr>
                      <w:divsChild>
                        <w:div w:id="41828449">
                          <w:marLeft w:val="0"/>
                          <w:marRight w:val="0"/>
                          <w:marTop w:val="0"/>
                          <w:marBottom w:val="0"/>
                          <w:divBdr>
                            <w:top w:val="none" w:sz="0" w:space="0" w:color="auto"/>
                            <w:left w:val="none" w:sz="0" w:space="0" w:color="auto"/>
                            <w:bottom w:val="none" w:sz="0" w:space="0" w:color="auto"/>
                            <w:right w:val="none" w:sz="0" w:space="0" w:color="auto"/>
                          </w:divBdr>
                          <w:divsChild>
                            <w:div w:id="51237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7651345">
      <w:bodyDiv w:val="1"/>
      <w:marLeft w:val="0"/>
      <w:marRight w:val="0"/>
      <w:marTop w:val="0"/>
      <w:marBottom w:val="0"/>
      <w:divBdr>
        <w:top w:val="none" w:sz="0" w:space="0" w:color="auto"/>
        <w:left w:val="none" w:sz="0" w:space="0" w:color="auto"/>
        <w:bottom w:val="none" w:sz="0" w:space="0" w:color="auto"/>
        <w:right w:val="none" w:sz="0" w:space="0" w:color="auto"/>
      </w:divBdr>
      <w:divsChild>
        <w:div w:id="22100211">
          <w:marLeft w:val="0"/>
          <w:marRight w:val="0"/>
          <w:marTop w:val="0"/>
          <w:marBottom w:val="0"/>
          <w:divBdr>
            <w:top w:val="none" w:sz="0" w:space="0" w:color="auto"/>
            <w:left w:val="none" w:sz="0" w:space="0" w:color="auto"/>
            <w:bottom w:val="none" w:sz="0" w:space="0" w:color="auto"/>
            <w:right w:val="none" w:sz="0" w:space="0" w:color="auto"/>
          </w:divBdr>
          <w:divsChild>
            <w:div w:id="515537461">
              <w:marLeft w:val="0"/>
              <w:marRight w:val="0"/>
              <w:marTop w:val="0"/>
              <w:marBottom w:val="0"/>
              <w:divBdr>
                <w:top w:val="none" w:sz="0" w:space="0" w:color="auto"/>
                <w:left w:val="none" w:sz="0" w:space="0" w:color="auto"/>
                <w:bottom w:val="none" w:sz="0" w:space="0" w:color="auto"/>
                <w:right w:val="none" w:sz="0" w:space="0" w:color="auto"/>
              </w:divBdr>
              <w:divsChild>
                <w:div w:id="126362844">
                  <w:marLeft w:val="0"/>
                  <w:marRight w:val="0"/>
                  <w:marTop w:val="0"/>
                  <w:marBottom w:val="0"/>
                  <w:divBdr>
                    <w:top w:val="none" w:sz="0" w:space="0" w:color="auto"/>
                    <w:left w:val="none" w:sz="0" w:space="0" w:color="auto"/>
                    <w:bottom w:val="none" w:sz="0" w:space="0" w:color="auto"/>
                    <w:right w:val="none" w:sz="0" w:space="0" w:color="auto"/>
                  </w:divBdr>
                  <w:divsChild>
                    <w:div w:id="904948720">
                      <w:marLeft w:val="0"/>
                      <w:marRight w:val="0"/>
                      <w:marTop w:val="0"/>
                      <w:marBottom w:val="0"/>
                      <w:divBdr>
                        <w:top w:val="none" w:sz="0" w:space="0" w:color="auto"/>
                        <w:left w:val="none" w:sz="0" w:space="0" w:color="auto"/>
                        <w:bottom w:val="none" w:sz="0" w:space="0" w:color="auto"/>
                        <w:right w:val="none" w:sz="0" w:space="0" w:color="auto"/>
                      </w:divBdr>
                      <w:divsChild>
                        <w:div w:id="1884901783">
                          <w:marLeft w:val="0"/>
                          <w:marRight w:val="0"/>
                          <w:marTop w:val="0"/>
                          <w:marBottom w:val="0"/>
                          <w:divBdr>
                            <w:top w:val="none" w:sz="0" w:space="0" w:color="auto"/>
                            <w:left w:val="none" w:sz="0" w:space="0" w:color="auto"/>
                            <w:bottom w:val="none" w:sz="0" w:space="0" w:color="auto"/>
                            <w:right w:val="none" w:sz="0" w:space="0" w:color="auto"/>
                          </w:divBdr>
                          <w:divsChild>
                            <w:div w:id="51426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6113232">
      <w:bodyDiv w:val="1"/>
      <w:marLeft w:val="0"/>
      <w:marRight w:val="0"/>
      <w:marTop w:val="0"/>
      <w:marBottom w:val="0"/>
      <w:divBdr>
        <w:top w:val="none" w:sz="0" w:space="0" w:color="auto"/>
        <w:left w:val="none" w:sz="0" w:space="0" w:color="auto"/>
        <w:bottom w:val="none" w:sz="0" w:space="0" w:color="auto"/>
        <w:right w:val="none" w:sz="0" w:space="0" w:color="auto"/>
      </w:divBdr>
    </w:div>
    <w:div w:id="1557356466">
      <w:bodyDiv w:val="1"/>
      <w:marLeft w:val="0"/>
      <w:marRight w:val="0"/>
      <w:marTop w:val="0"/>
      <w:marBottom w:val="0"/>
      <w:divBdr>
        <w:top w:val="none" w:sz="0" w:space="0" w:color="auto"/>
        <w:left w:val="none" w:sz="0" w:space="0" w:color="auto"/>
        <w:bottom w:val="none" w:sz="0" w:space="0" w:color="auto"/>
        <w:right w:val="none" w:sz="0" w:space="0" w:color="auto"/>
      </w:divBdr>
    </w:div>
    <w:div w:id="1644240530">
      <w:bodyDiv w:val="1"/>
      <w:marLeft w:val="0"/>
      <w:marRight w:val="0"/>
      <w:marTop w:val="0"/>
      <w:marBottom w:val="0"/>
      <w:divBdr>
        <w:top w:val="none" w:sz="0" w:space="0" w:color="auto"/>
        <w:left w:val="none" w:sz="0" w:space="0" w:color="auto"/>
        <w:bottom w:val="none" w:sz="0" w:space="0" w:color="auto"/>
        <w:right w:val="none" w:sz="0" w:space="0" w:color="auto"/>
      </w:divBdr>
    </w:div>
    <w:div w:id="1685277052">
      <w:bodyDiv w:val="1"/>
      <w:marLeft w:val="0"/>
      <w:marRight w:val="0"/>
      <w:marTop w:val="0"/>
      <w:marBottom w:val="0"/>
      <w:divBdr>
        <w:top w:val="none" w:sz="0" w:space="0" w:color="auto"/>
        <w:left w:val="none" w:sz="0" w:space="0" w:color="auto"/>
        <w:bottom w:val="none" w:sz="0" w:space="0" w:color="auto"/>
        <w:right w:val="none" w:sz="0" w:space="0" w:color="auto"/>
      </w:divBdr>
    </w:div>
    <w:div w:id="1708531661">
      <w:bodyDiv w:val="1"/>
      <w:marLeft w:val="0"/>
      <w:marRight w:val="0"/>
      <w:marTop w:val="0"/>
      <w:marBottom w:val="0"/>
      <w:divBdr>
        <w:top w:val="none" w:sz="0" w:space="0" w:color="auto"/>
        <w:left w:val="none" w:sz="0" w:space="0" w:color="auto"/>
        <w:bottom w:val="none" w:sz="0" w:space="0" w:color="auto"/>
        <w:right w:val="none" w:sz="0" w:space="0" w:color="auto"/>
      </w:divBdr>
      <w:divsChild>
        <w:div w:id="209150385">
          <w:marLeft w:val="0"/>
          <w:marRight w:val="0"/>
          <w:marTop w:val="0"/>
          <w:marBottom w:val="0"/>
          <w:divBdr>
            <w:top w:val="none" w:sz="0" w:space="0" w:color="auto"/>
            <w:left w:val="none" w:sz="0" w:space="0" w:color="auto"/>
            <w:bottom w:val="none" w:sz="0" w:space="0" w:color="auto"/>
            <w:right w:val="none" w:sz="0" w:space="0" w:color="auto"/>
          </w:divBdr>
          <w:divsChild>
            <w:div w:id="374543829">
              <w:marLeft w:val="0"/>
              <w:marRight w:val="0"/>
              <w:marTop w:val="0"/>
              <w:marBottom w:val="0"/>
              <w:divBdr>
                <w:top w:val="none" w:sz="0" w:space="0" w:color="auto"/>
                <w:left w:val="none" w:sz="0" w:space="0" w:color="auto"/>
                <w:bottom w:val="none" w:sz="0" w:space="0" w:color="auto"/>
                <w:right w:val="none" w:sz="0" w:space="0" w:color="auto"/>
              </w:divBdr>
              <w:divsChild>
                <w:div w:id="456877434">
                  <w:marLeft w:val="0"/>
                  <w:marRight w:val="0"/>
                  <w:marTop w:val="0"/>
                  <w:marBottom w:val="0"/>
                  <w:divBdr>
                    <w:top w:val="none" w:sz="0" w:space="0" w:color="auto"/>
                    <w:left w:val="none" w:sz="0" w:space="0" w:color="auto"/>
                    <w:bottom w:val="none" w:sz="0" w:space="0" w:color="auto"/>
                    <w:right w:val="none" w:sz="0" w:space="0" w:color="auto"/>
                  </w:divBdr>
                  <w:divsChild>
                    <w:div w:id="1608584027">
                      <w:marLeft w:val="0"/>
                      <w:marRight w:val="0"/>
                      <w:marTop w:val="0"/>
                      <w:marBottom w:val="0"/>
                      <w:divBdr>
                        <w:top w:val="none" w:sz="0" w:space="0" w:color="auto"/>
                        <w:left w:val="none" w:sz="0" w:space="0" w:color="auto"/>
                        <w:bottom w:val="none" w:sz="0" w:space="0" w:color="auto"/>
                        <w:right w:val="none" w:sz="0" w:space="0" w:color="auto"/>
                      </w:divBdr>
                      <w:divsChild>
                        <w:div w:id="420104466">
                          <w:marLeft w:val="0"/>
                          <w:marRight w:val="0"/>
                          <w:marTop w:val="0"/>
                          <w:marBottom w:val="0"/>
                          <w:divBdr>
                            <w:top w:val="none" w:sz="0" w:space="0" w:color="auto"/>
                            <w:left w:val="none" w:sz="0" w:space="0" w:color="auto"/>
                            <w:bottom w:val="none" w:sz="0" w:space="0" w:color="auto"/>
                            <w:right w:val="none" w:sz="0" w:space="0" w:color="auto"/>
                          </w:divBdr>
                          <w:divsChild>
                            <w:div w:id="212318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5615213">
      <w:bodyDiv w:val="1"/>
      <w:marLeft w:val="0"/>
      <w:marRight w:val="0"/>
      <w:marTop w:val="0"/>
      <w:marBottom w:val="0"/>
      <w:divBdr>
        <w:top w:val="none" w:sz="0" w:space="0" w:color="auto"/>
        <w:left w:val="none" w:sz="0" w:space="0" w:color="auto"/>
        <w:bottom w:val="none" w:sz="0" w:space="0" w:color="auto"/>
        <w:right w:val="none" w:sz="0" w:space="0" w:color="auto"/>
      </w:divBdr>
      <w:divsChild>
        <w:div w:id="1785004532">
          <w:marLeft w:val="0"/>
          <w:marRight w:val="0"/>
          <w:marTop w:val="0"/>
          <w:marBottom w:val="0"/>
          <w:divBdr>
            <w:top w:val="none" w:sz="0" w:space="0" w:color="auto"/>
            <w:left w:val="none" w:sz="0" w:space="0" w:color="auto"/>
            <w:bottom w:val="none" w:sz="0" w:space="0" w:color="auto"/>
            <w:right w:val="none" w:sz="0" w:space="0" w:color="auto"/>
          </w:divBdr>
          <w:divsChild>
            <w:div w:id="1849833255">
              <w:marLeft w:val="0"/>
              <w:marRight w:val="0"/>
              <w:marTop w:val="0"/>
              <w:marBottom w:val="0"/>
              <w:divBdr>
                <w:top w:val="none" w:sz="0" w:space="0" w:color="auto"/>
                <w:left w:val="none" w:sz="0" w:space="0" w:color="auto"/>
                <w:bottom w:val="none" w:sz="0" w:space="0" w:color="auto"/>
                <w:right w:val="none" w:sz="0" w:space="0" w:color="auto"/>
              </w:divBdr>
              <w:divsChild>
                <w:div w:id="1575551596">
                  <w:marLeft w:val="0"/>
                  <w:marRight w:val="0"/>
                  <w:marTop w:val="0"/>
                  <w:marBottom w:val="0"/>
                  <w:divBdr>
                    <w:top w:val="none" w:sz="0" w:space="0" w:color="auto"/>
                    <w:left w:val="none" w:sz="0" w:space="0" w:color="auto"/>
                    <w:bottom w:val="none" w:sz="0" w:space="0" w:color="auto"/>
                    <w:right w:val="none" w:sz="0" w:space="0" w:color="auto"/>
                  </w:divBdr>
                  <w:divsChild>
                    <w:div w:id="1214149896">
                      <w:marLeft w:val="0"/>
                      <w:marRight w:val="0"/>
                      <w:marTop w:val="0"/>
                      <w:marBottom w:val="0"/>
                      <w:divBdr>
                        <w:top w:val="none" w:sz="0" w:space="0" w:color="auto"/>
                        <w:left w:val="none" w:sz="0" w:space="0" w:color="auto"/>
                        <w:bottom w:val="none" w:sz="0" w:space="0" w:color="auto"/>
                        <w:right w:val="none" w:sz="0" w:space="0" w:color="auto"/>
                      </w:divBdr>
                      <w:divsChild>
                        <w:div w:id="1933976507">
                          <w:marLeft w:val="0"/>
                          <w:marRight w:val="0"/>
                          <w:marTop w:val="0"/>
                          <w:marBottom w:val="0"/>
                          <w:divBdr>
                            <w:top w:val="none" w:sz="0" w:space="0" w:color="auto"/>
                            <w:left w:val="none" w:sz="0" w:space="0" w:color="auto"/>
                            <w:bottom w:val="none" w:sz="0" w:space="0" w:color="auto"/>
                            <w:right w:val="none" w:sz="0" w:space="0" w:color="auto"/>
                          </w:divBdr>
                          <w:divsChild>
                            <w:div w:id="189172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3278118">
      <w:bodyDiv w:val="1"/>
      <w:marLeft w:val="0"/>
      <w:marRight w:val="0"/>
      <w:marTop w:val="0"/>
      <w:marBottom w:val="0"/>
      <w:divBdr>
        <w:top w:val="none" w:sz="0" w:space="0" w:color="auto"/>
        <w:left w:val="none" w:sz="0" w:space="0" w:color="auto"/>
        <w:bottom w:val="none" w:sz="0" w:space="0" w:color="auto"/>
        <w:right w:val="none" w:sz="0" w:space="0" w:color="auto"/>
      </w:divBdr>
      <w:divsChild>
        <w:div w:id="655647940">
          <w:marLeft w:val="0"/>
          <w:marRight w:val="0"/>
          <w:marTop w:val="0"/>
          <w:marBottom w:val="0"/>
          <w:divBdr>
            <w:top w:val="none" w:sz="0" w:space="0" w:color="auto"/>
            <w:left w:val="none" w:sz="0" w:space="0" w:color="auto"/>
            <w:bottom w:val="none" w:sz="0" w:space="0" w:color="auto"/>
            <w:right w:val="none" w:sz="0" w:space="0" w:color="auto"/>
          </w:divBdr>
          <w:divsChild>
            <w:div w:id="2127384856">
              <w:marLeft w:val="0"/>
              <w:marRight w:val="0"/>
              <w:marTop w:val="0"/>
              <w:marBottom w:val="0"/>
              <w:divBdr>
                <w:top w:val="none" w:sz="0" w:space="0" w:color="auto"/>
                <w:left w:val="none" w:sz="0" w:space="0" w:color="auto"/>
                <w:bottom w:val="none" w:sz="0" w:space="0" w:color="auto"/>
                <w:right w:val="none" w:sz="0" w:space="0" w:color="auto"/>
              </w:divBdr>
              <w:divsChild>
                <w:div w:id="1439763537">
                  <w:marLeft w:val="0"/>
                  <w:marRight w:val="0"/>
                  <w:marTop w:val="0"/>
                  <w:marBottom w:val="0"/>
                  <w:divBdr>
                    <w:top w:val="none" w:sz="0" w:space="0" w:color="auto"/>
                    <w:left w:val="none" w:sz="0" w:space="0" w:color="auto"/>
                    <w:bottom w:val="none" w:sz="0" w:space="0" w:color="auto"/>
                    <w:right w:val="none" w:sz="0" w:space="0" w:color="auto"/>
                  </w:divBdr>
                  <w:divsChild>
                    <w:div w:id="1609578749">
                      <w:marLeft w:val="0"/>
                      <w:marRight w:val="0"/>
                      <w:marTop w:val="0"/>
                      <w:marBottom w:val="0"/>
                      <w:divBdr>
                        <w:top w:val="none" w:sz="0" w:space="0" w:color="auto"/>
                        <w:left w:val="none" w:sz="0" w:space="0" w:color="auto"/>
                        <w:bottom w:val="none" w:sz="0" w:space="0" w:color="auto"/>
                        <w:right w:val="none" w:sz="0" w:space="0" w:color="auto"/>
                      </w:divBdr>
                      <w:divsChild>
                        <w:div w:id="4938731">
                          <w:marLeft w:val="0"/>
                          <w:marRight w:val="0"/>
                          <w:marTop w:val="0"/>
                          <w:marBottom w:val="0"/>
                          <w:divBdr>
                            <w:top w:val="none" w:sz="0" w:space="0" w:color="auto"/>
                            <w:left w:val="none" w:sz="0" w:space="0" w:color="auto"/>
                            <w:bottom w:val="none" w:sz="0" w:space="0" w:color="auto"/>
                            <w:right w:val="none" w:sz="0" w:space="0" w:color="auto"/>
                          </w:divBdr>
                          <w:divsChild>
                            <w:div w:id="47167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4180161">
      <w:bodyDiv w:val="1"/>
      <w:marLeft w:val="0"/>
      <w:marRight w:val="0"/>
      <w:marTop w:val="0"/>
      <w:marBottom w:val="0"/>
      <w:divBdr>
        <w:top w:val="none" w:sz="0" w:space="0" w:color="auto"/>
        <w:left w:val="none" w:sz="0" w:space="0" w:color="auto"/>
        <w:bottom w:val="none" w:sz="0" w:space="0" w:color="auto"/>
        <w:right w:val="none" w:sz="0" w:space="0" w:color="auto"/>
      </w:divBdr>
    </w:div>
    <w:div w:id="2000570193">
      <w:bodyDiv w:val="1"/>
      <w:marLeft w:val="0"/>
      <w:marRight w:val="0"/>
      <w:marTop w:val="0"/>
      <w:marBottom w:val="0"/>
      <w:divBdr>
        <w:top w:val="none" w:sz="0" w:space="0" w:color="auto"/>
        <w:left w:val="none" w:sz="0" w:space="0" w:color="auto"/>
        <w:bottom w:val="none" w:sz="0" w:space="0" w:color="auto"/>
        <w:right w:val="none" w:sz="0" w:space="0" w:color="auto"/>
      </w:divBdr>
      <w:divsChild>
        <w:div w:id="1619334665">
          <w:marLeft w:val="0"/>
          <w:marRight w:val="0"/>
          <w:marTop w:val="0"/>
          <w:marBottom w:val="0"/>
          <w:divBdr>
            <w:top w:val="none" w:sz="0" w:space="0" w:color="auto"/>
            <w:left w:val="none" w:sz="0" w:space="0" w:color="auto"/>
            <w:bottom w:val="none" w:sz="0" w:space="0" w:color="auto"/>
            <w:right w:val="none" w:sz="0" w:space="0" w:color="auto"/>
          </w:divBdr>
          <w:divsChild>
            <w:div w:id="1214124149">
              <w:marLeft w:val="0"/>
              <w:marRight w:val="0"/>
              <w:marTop w:val="0"/>
              <w:marBottom w:val="0"/>
              <w:divBdr>
                <w:top w:val="none" w:sz="0" w:space="0" w:color="auto"/>
                <w:left w:val="none" w:sz="0" w:space="0" w:color="auto"/>
                <w:bottom w:val="none" w:sz="0" w:space="0" w:color="auto"/>
                <w:right w:val="none" w:sz="0" w:space="0" w:color="auto"/>
              </w:divBdr>
              <w:divsChild>
                <w:div w:id="1802575943">
                  <w:marLeft w:val="0"/>
                  <w:marRight w:val="0"/>
                  <w:marTop w:val="0"/>
                  <w:marBottom w:val="0"/>
                  <w:divBdr>
                    <w:top w:val="none" w:sz="0" w:space="0" w:color="auto"/>
                    <w:left w:val="none" w:sz="0" w:space="0" w:color="auto"/>
                    <w:bottom w:val="none" w:sz="0" w:space="0" w:color="auto"/>
                    <w:right w:val="none" w:sz="0" w:space="0" w:color="auto"/>
                  </w:divBdr>
                  <w:divsChild>
                    <w:div w:id="1497526316">
                      <w:marLeft w:val="0"/>
                      <w:marRight w:val="0"/>
                      <w:marTop w:val="0"/>
                      <w:marBottom w:val="0"/>
                      <w:divBdr>
                        <w:top w:val="none" w:sz="0" w:space="0" w:color="auto"/>
                        <w:left w:val="none" w:sz="0" w:space="0" w:color="auto"/>
                        <w:bottom w:val="none" w:sz="0" w:space="0" w:color="auto"/>
                        <w:right w:val="none" w:sz="0" w:space="0" w:color="auto"/>
                      </w:divBdr>
                      <w:divsChild>
                        <w:div w:id="1787431285">
                          <w:marLeft w:val="0"/>
                          <w:marRight w:val="0"/>
                          <w:marTop w:val="0"/>
                          <w:marBottom w:val="0"/>
                          <w:divBdr>
                            <w:top w:val="none" w:sz="0" w:space="0" w:color="auto"/>
                            <w:left w:val="none" w:sz="0" w:space="0" w:color="auto"/>
                            <w:bottom w:val="none" w:sz="0" w:space="0" w:color="auto"/>
                            <w:right w:val="none" w:sz="0" w:space="0" w:color="auto"/>
                          </w:divBdr>
                          <w:divsChild>
                            <w:div w:id="81811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9864686">
      <w:bodyDiv w:val="1"/>
      <w:marLeft w:val="0"/>
      <w:marRight w:val="0"/>
      <w:marTop w:val="0"/>
      <w:marBottom w:val="0"/>
      <w:divBdr>
        <w:top w:val="none" w:sz="0" w:space="0" w:color="auto"/>
        <w:left w:val="none" w:sz="0" w:space="0" w:color="auto"/>
        <w:bottom w:val="none" w:sz="0" w:space="0" w:color="auto"/>
        <w:right w:val="none" w:sz="0" w:space="0" w:color="auto"/>
      </w:divBdr>
    </w:div>
    <w:div w:id="2052537879">
      <w:bodyDiv w:val="1"/>
      <w:marLeft w:val="0"/>
      <w:marRight w:val="0"/>
      <w:marTop w:val="0"/>
      <w:marBottom w:val="0"/>
      <w:divBdr>
        <w:top w:val="none" w:sz="0" w:space="0" w:color="auto"/>
        <w:left w:val="none" w:sz="0" w:space="0" w:color="auto"/>
        <w:bottom w:val="none" w:sz="0" w:space="0" w:color="auto"/>
        <w:right w:val="none" w:sz="0" w:space="0" w:color="auto"/>
      </w:divBdr>
    </w:div>
    <w:div w:id="2076313198">
      <w:bodyDiv w:val="1"/>
      <w:marLeft w:val="0"/>
      <w:marRight w:val="0"/>
      <w:marTop w:val="0"/>
      <w:marBottom w:val="0"/>
      <w:divBdr>
        <w:top w:val="none" w:sz="0" w:space="0" w:color="auto"/>
        <w:left w:val="none" w:sz="0" w:space="0" w:color="auto"/>
        <w:bottom w:val="none" w:sz="0" w:space="0" w:color="auto"/>
        <w:right w:val="none" w:sz="0" w:space="0" w:color="auto"/>
      </w:divBdr>
      <w:divsChild>
        <w:div w:id="697193951">
          <w:marLeft w:val="0"/>
          <w:marRight w:val="0"/>
          <w:marTop w:val="0"/>
          <w:marBottom w:val="0"/>
          <w:divBdr>
            <w:top w:val="none" w:sz="0" w:space="0" w:color="auto"/>
            <w:left w:val="none" w:sz="0" w:space="0" w:color="auto"/>
            <w:bottom w:val="none" w:sz="0" w:space="0" w:color="auto"/>
            <w:right w:val="none" w:sz="0" w:space="0" w:color="auto"/>
          </w:divBdr>
          <w:divsChild>
            <w:div w:id="494733143">
              <w:marLeft w:val="0"/>
              <w:marRight w:val="0"/>
              <w:marTop w:val="0"/>
              <w:marBottom w:val="0"/>
              <w:divBdr>
                <w:top w:val="none" w:sz="0" w:space="0" w:color="auto"/>
                <w:left w:val="none" w:sz="0" w:space="0" w:color="auto"/>
                <w:bottom w:val="none" w:sz="0" w:space="0" w:color="auto"/>
                <w:right w:val="none" w:sz="0" w:space="0" w:color="auto"/>
              </w:divBdr>
              <w:divsChild>
                <w:div w:id="1026752709">
                  <w:marLeft w:val="0"/>
                  <w:marRight w:val="0"/>
                  <w:marTop w:val="0"/>
                  <w:marBottom w:val="0"/>
                  <w:divBdr>
                    <w:top w:val="none" w:sz="0" w:space="0" w:color="auto"/>
                    <w:left w:val="none" w:sz="0" w:space="0" w:color="auto"/>
                    <w:bottom w:val="none" w:sz="0" w:space="0" w:color="auto"/>
                    <w:right w:val="none" w:sz="0" w:space="0" w:color="auto"/>
                  </w:divBdr>
                  <w:divsChild>
                    <w:div w:id="905455420">
                      <w:marLeft w:val="0"/>
                      <w:marRight w:val="0"/>
                      <w:marTop w:val="0"/>
                      <w:marBottom w:val="0"/>
                      <w:divBdr>
                        <w:top w:val="none" w:sz="0" w:space="0" w:color="auto"/>
                        <w:left w:val="none" w:sz="0" w:space="0" w:color="auto"/>
                        <w:bottom w:val="none" w:sz="0" w:space="0" w:color="auto"/>
                        <w:right w:val="none" w:sz="0" w:space="0" w:color="auto"/>
                      </w:divBdr>
                      <w:divsChild>
                        <w:div w:id="186600218">
                          <w:marLeft w:val="0"/>
                          <w:marRight w:val="0"/>
                          <w:marTop w:val="0"/>
                          <w:marBottom w:val="0"/>
                          <w:divBdr>
                            <w:top w:val="none" w:sz="0" w:space="0" w:color="auto"/>
                            <w:left w:val="none" w:sz="0" w:space="0" w:color="auto"/>
                            <w:bottom w:val="none" w:sz="0" w:space="0" w:color="auto"/>
                            <w:right w:val="none" w:sz="0" w:space="0" w:color="auto"/>
                          </w:divBdr>
                          <w:divsChild>
                            <w:div w:id="57679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8236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72"/>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hyperlink" Target="https://www.adfg.alaska.gov/static-sf/AWC/PDFs/2023scn_CATALOG.pdf" TargetMode="External"/><Relationship Id="rId26" Type="http://schemas.openxmlformats.org/officeDocument/2006/relationships/image" Target="media/image2.png"/><Relationship Id="rId39" Type="http://schemas.openxmlformats.org/officeDocument/2006/relationships/image" Target="media/image15.png"/><Relationship Id="rId21" Type="http://schemas.openxmlformats.org/officeDocument/2006/relationships/hyperlink" Target="https://federalregister" TargetMode="External"/><Relationship Id="rId34" Type="http://schemas.openxmlformats.org/officeDocument/2006/relationships/image" Target="media/image10.png"/><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adfg.alaska.gov/sf/FishCounts/" TargetMode="External"/><Relationship Id="rId20" Type="http://schemas.openxmlformats.org/officeDocument/2006/relationships/hyperlink" Target="https://www.federalregister.gov/documents/2000/05/31/00-13371/designating-the-cook-inlet-alaska-stock-of-beluga-whale-as-depleted-under-the-marine-mammal" TargetMode="External"/><Relationship Id="rId29" Type="http://schemas.openxmlformats.org/officeDocument/2006/relationships/image" Target="media/image5.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kate@owlridgenrc.com" TargetMode="External"/><Relationship Id="rId24" Type="http://schemas.openxmlformats.org/officeDocument/2006/relationships/hyperlink" Target="https://www.adfg.alaska.gov/index.cfm?adfg=wildlifenews.view_article&amp;articles_id=639"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header" Target="header1.xml"/><Relationship Id="rId5" Type="http://schemas.openxmlformats.org/officeDocument/2006/relationships/numbering" Target="numbering.xml"/><Relationship Id="rId15" Type="http://schemas.microsoft.com/office/2018/08/relationships/commentsExtensible" Target="commentsExtensible.xml"/><Relationship Id="rId23" Type="http://schemas.openxmlformats.org/officeDocument/2006/relationships/hyperlink" Target="https://doi.org/10.3354/esr00293" TargetMode="External"/><Relationship Id="rId28" Type="http://schemas.openxmlformats.org/officeDocument/2006/relationships/image" Target="media/image4.png"/><Relationship Id="rId36" Type="http://schemas.openxmlformats.org/officeDocument/2006/relationships/image" Target="media/image12.png"/><Relationship Id="rId10" Type="http://schemas.openxmlformats.org/officeDocument/2006/relationships/endnotes" Target="endnotes.xml"/><Relationship Id="rId19" Type="http://schemas.openxmlformats.org/officeDocument/2006/relationships/hyperlink" Target="https://repository.library.noaa.gov/view/noaa/8592" TargetMode="External"/><Relationship Id="rId31" Type="http://schemas.openxmlformats.org/officeDocument/2006/relationships/image" Target="media/image7.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6/09/relationships/commentsIds" Target="commentsIds.xml"/><Relationship Id="rId22" Type="http://schemas.openxmlformats.org/officeDocument/2006/relationships/hyperlink" Target="https://federalregister"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microsoft.com/office/2011/relationships/people" Target="peop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hyperlink" Target="https://www" TargetMode="External"/><Relationship Id="rId25" Type="http://schemas.openxmlformats.org/officeDocument/2006/relationships/image" Target="media/image1.png"/><Relationship Id="rId33" Type="http://schemas.openxmlformats.org/officeDocument/2006/relationships/image" Target="media/image9.png"/><Relationship Id="rId3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5CE56326CD81D40BECF8AF8B6370DAC" ma:contentTypeVersion="13" ma:contentTypeDescription="Create a new document." ma:contentTypeScope="" ma:versionID="bbf030e620eda5d7c0c6a484ae175798">
  <xsd:schema xmlns:xsd="http://www.w3.org/2001/XMLSchema" xmlns:xs="http://www.w3.org/2001/XMLSchema" xmlns:p="http://schemas.microsoft.com/office/2006/metadata/properties" xmlns:ns2="9e557fa1-e1d3-4589-8e17-30f9820b911e" xmlns:ns3="cc90aacd-cc8d-4376-9157-ca42fedaa89c" targetNamespace="http://schemas.microsoft.com/office/2006/metadata/properties" ma:root="true" ma:fieldsID="acdac750171100a2064e7817c81e0e51" ns2:_="" ns3:_="">
    <xsd:import namespace="9e557fa1-e1d3-4589-8e17-30f9820b911e"/>
    <xsd:import namespace="cc90aacd-cc8d-4376-9157-ca42fedaa89c"/>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e557fa1-e1d3-4589-8e17-30f9820b91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a37e5cbe-ceab-459f-bcd9-d29db68d411d"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20"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c90aacd-cc8d-4376-9157-ca42fedaa89c"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dd0b3b9a-1593-4fba-a79b-240c8c4a2b88}" ma:internalName="TaxCatchAll" ma:showField="CatchAllData" ma:web="cc90aacd-cc8d-4376-9157-ca42fedaa89c">
      <xsd:complexType>
        <xsd:complexContent>
          <xsd:extension base="dms:MultiChoiceLookup">
            <xsd:sequence>
              <xsd:element name="Value" type="dms:Lookup" maxOccurs="unbounded" minOccurs="0" nillable="true"/>
            </xsd:sequence>
          </xsd:extension>
        </xsd:complexContent>
      </xsd:complexType>
    </xsd:element>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documentManagement>
    <TaxCatchAll xmlns="cc90aacd-cc8d-4376-9157-ca42fedaa89c" xsi:nil="true"/>
    <lcf76f155ced4ddcb4097134ff3c332f xmlns="9e557fa1-e1d3-4589-8e17-30f9820b911e">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A505D033-605A-4E6C-9F49-FC4E1D8FBFA7}">
  <ds:schemaRefs>
    <ds:schemaRef ds:uri="http://schemas.microsoft.com/sharepoint/v3/contenttype/forms"/>
  </ds:schemaRefs>
</ds:datastoreItem>
</file>

<file path=customXml/itemProps2.xml><?xml version="1.0" encoding="utf-8"?>
<ds:datastoreItem xmlns:ds="http://schemas.openxmlformats.org/officeDocument/2006/customXml" ds:itemID="{6766E2D1-775B-4814-BAB8-0979B47E3AC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e557fa1-e1d3-4589-8e17-30f9820b911e"/>
    <ds:schemaRef ds:uri="cc90aacd-cc8d-4376-9157-ca42fedaa89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E555BA1-31F0-4516-A2C3-CD86D95D4FF4}">
  <ds:schemaRefs>
    <ds:schemaRef ds:uri="http://schemas.openxmlformats.org/officeDocument/2006/bibliography"/>
  </ds:schemaRefs>
</ds:datastoreItem>
</file>

<file path=customXml/itemProps4.xml><?xml version="1.0" encoding="utf-8"?>
<ds:datastoreItem xmlns:ds="http://schemas.openxmlformats.org/officeDocument/2006/customXml" ds:itemID="{E026A986-7F88-4B39-AB8E-EE5880EA19D9}">
  <ds:schemaRefs>
    <ds:schemaRef ds:uri="http://schemas.microsoft.com/office/2006/metadata/properties"/>
    <ds:schemaRef ds:uri="cc90aacd-cc8d-4376-9157-ca42fedaa89c"/>
    <ds:schemaRef ds:uri="9e557fa1-e1d3-4589-8e17-30f9820b911e"/>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355</TotalTime>
  <Pages>64</Pages>
  <Words>12237</Words>
  <Characters>69757</Characters>
  <Application>Microsoft Office Word</Application>
  <DocSecurity>0</DocSecurity>
  <Lines>581</Lines>
  <Paragraphs>163</Paragraphs>
  <ScaleCrop>false</ScaleCrop>
  <HeadingPairs>
    <vt:vector size="2" baseType="variant">
      <vt:variant>
        <vt:lpstr>Title</vt:lpstr>
      </vt:variant>
      <vt:variant>
        <vt:i4>1</vt:i4>
      </vt:variant>
    </vt:vector>
  </HeadingPairs>
  <TitlesOfParts>
    <vt:vector size="1" baseType="lpstr">
      <vt:lpstr/>
    </vt:vector>
  </TitlesOfParts>
  <Company>Owl Ridge Natural Resource Consultants, Inc.</Company>
  <LinksUpToDate>false</LinksUpToDate>
  <CharactersWithSpaces>81831</CharactersWithSpaces>
  <SharedDoc>false</SharedDoc>
  <HLinks>
    <vt:vector size="48" baseType="variant">
      <vt:variant>
        <vt:i4>3997742</vt:i4>
      </vt:variant>
      <vt:variant>
        <vt:i4>117</vt:i4>
      </vt:variant>
      <vt:variant>
        <vt:i4>0</vt:i4>
      </vt:variant>
      <vt:variant>
        <vt:i4>5</vt:i4>
      </vt:variant>
      <vt:variant>
        <vt:lpwstr>https://www.adfg.alaska.gov/index.cfm?adfg=wildlifenews.view_article&amp;articles_id=639</vt:lpwstr>
      </vt:variant>
      <vt:variant>
        <vt:lpwstr/>
      </vt:variant>
      <vt:variant>
        <vt:i4>6029398</vt:i4>
      </vt:variant>
      <vt:variant>
        <vt:i4>114</vt:i4>
      </vt:variant>
      <vt:variant>
        <vt:i4>0</vt:i4>
      </vt:variant>
      <vt:variant>
        <vt:i4>5</vt:i4>
      </vt:variant>
      <vt:variant>
        <vt:lpwstr>https://federalregister/</vt:lpwstr>
      </vt:variant>
      <vt:variant>
        <vt:lpwstr/>
      </vt:variant>
      <vt:variant>
        <vt:i4>6029398</vt:i4>
      </vt:variant>
      <vt:variant>
        <vt:i4>111</vt:i4>
      </vt:variant>
      <vt:variant>
        <vt:i4>0</vt:i4>
      </vt:variant>
      <vt:variant>
        <vt:i4>5</vt:i4>
      </vt:variant>
      <vt:variant>
        <vt:lpwstr>https://federalregister/</vt:lpwstr>
      </vt:variant>
      <vt:variant>
        <vt:lpwstr/>
      </vt:variant>
      <vt:variant>
        <vt:i4>5177344</vt:i4>
      </vt:variant>
      <vt:variant>
        <vt:i4>108</vt:i4>
      </vt:variant>
      <vt:variant>
        <vt:i4>0</vt:i4>
      </vt:variant>
      <vt:variant>
        <vt:i4>5</vt:i4>
      </vt:variant>
      <vt:variant>
        <vt:lpwstr>https://www.federalregister.gov/documents/2000/05/31/00-13371/designating-the-cook-inlet-alaska-stock-of-beluga-whale-as-depleted-under-the-marine-mammal</vt:lpwstr>
      </vt:variant>
      <vt:variant>
        <vt:lpwstr/>
      </vt:variant>
      <vt:variant>
        <vt:i4>2752626</vt:i4>
      </vt:variant>
      <vt:variant>
        <vt:i4>105</vt:i4>
      </vt:variant>
      <vt:variant>
        <vt:i4>0</vt:i4>
      </vt:variant>
      <vt:variant>
        <vt:i4>5</vt:i4>
      </vt:variant>
      <vt:variant>
        <vt:lpwstr>https://repository.library.noaa.gov/view/noaa/8592</vt:lpwstr>
      </vt:variant>
      <vt:variant>
        <vt:lpwstr/>
      </vt:variant>
      <vt:variant>
        <vt:i4>2686999</vt:i4>
      </vt:variant>
      <vt:variant>
        <vt:i4>102</vt:i4>
      </vt:variant>
      <vt:variant>
        <vt:i4>0</vt:i4>
      </vt:variant>
      <vt:variant>
        <vt:i4>5</vt:i4>
      </vt:variant>
      <vt:variant>
        <vt:lpwstr>https://www.adfg.alaska.gov/static-sf/AWC/PDFs/2023scn_CATALOG.pdf</vt:lpwstr>
      </vt:variant>
      <vt:variant>
        <vt:lpwstr/>
      </vt:variant>
      <vt:variant>
        <vt:i4>4784192</vt:i4>
      </vt:variant>
      <vt:variant>
        <vt:i4>99</vt:i4>
      </vt:variant>
      <vt:variant>
        <vt:i4>0</vt:i4>
      </vt:variant>
      <vt:variant>
        <vt:i4>5</vt:i4>
      </vt:variant>
      <vt:variant>
        <vt:lpwstr>https://www/</vt:lpwstr>
      </vt:variant>
      <vt:variant>
        <vt:lpwstr/>
      </vt:variant>
      <vt:variant>
        <vt:i4>655405</vt:i4>
      </vt:variant>
      <vt:variant>
        <vt:i4>0</vt:i4>
      </vt:variant>
      <vt:variant>
        <vt:i4>0</vt:i4>
      </vt:variant>
      <vt:variant>
        <vt:i4>5</vt:i4>
      </vt:variant>
      <vt:variant>
        <vt:lpwstr>mailto:kate@owlridgenrc.com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 Walker</dc:creator>
  <cp:keywords/>
  <cp:lastModifiedBy>Bernard, Jordan W (DFG)</cp:lastModifiedBy>
  <cp:revision>16</cp:revision>
  <cp:lastPrinted>2008-11-24T23:48:00Z</cp:lastPrinted>
  <dcterms:created xsi:type="dcterms:W3CDTF">2025-03-17T00:49:00Z</dcterms:created>
  <dcterms:modified xsi:type="dcterms:W3CDTF">2025-03-18T21:29:00Z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0x01010045CE56326CD81D40BECF8AF8B6370DAC</vt:lpwstr>
  </property>
  <property fmtid="{D5CDD505-2E9C-101B-9397-08002B2CF9AE}" pid="3" name="MediaServiceImageTags">
    <vt:lpwstr/>
  </property>
</Properties>
</file>